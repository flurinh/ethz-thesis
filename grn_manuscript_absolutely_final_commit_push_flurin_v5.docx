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04E769D" w:rsidR="00EA6771" w:rsidRDefault="00BC1ABA">
      <w:pPr>
        <w:spacing w:after="0"/>
        <w:jc w:val="center"/>
        <w:rPr>
          <w:b/>
          <w:bCs/>
          <w:sz w:val="28"/>
          <w:szCs w:val="28"/>
        </w:rPr>
      </w:pPr>
      <w:bookmarkStart w:id="0" w:name="_Hlk219897818"/>
      <w:r>
        <w:rPr>
          <w:b/>
          <w:bCs/>
          <w:sz w:val="28"/>
          <w:szCs w:val="28"/>
        </w:rPr>
        <w:t>A Generic Residue-Numbering system for Microbial Rhodopsins</w:t>
      </w:r>
      <w:r>
        <w:rPr>
          <w:b/>
          <w:bCs/>
          <w:sz w:val="28"/>
          <w:szCs w:val="28"/>
        </w:rPr>
        <w:br/>
        <w:t>– Unifying Structural Frameworks and Functional Mapping</w:t>
      </w:r>
    </w:p>
    <w:bookmarkEnd w:id="0"/>
    <w:p w14:paraId="357C6672" w14:textId="77777777" w:rsidR="002F2CA0" w:rsidRDefault="002F2CA0">
      <w:pPr>
        <w:spacing w:line="240" w:lineRule="auto"/>
      </w:pPr>
    </w:p>
    <w:p w14:paraId="1337CD08" w14:textId="20758D1A" w:rsidR="002F2CA0" w:rsidRDefault="002F2CA0" w:rsidP="002F2CA0">
      <w:pPr>
        <w:spacing w:after="0"/>
        <w:jc w:val="center"/>
        <w:rPr>
          <w:b/>
          <w:bCs/>
          <w:sz w:val="28"/>
          <w:szCs w:val="28"/>
        </w:rPr>
      </w:pPr>
      <w:r w:rsidRPr="002F2CA0">
        <w:rPr>
          <w:b/>
          <w:bCs/>
          <w:sz w:val="28"/>
          <w:szCs w:val="28"/>
        </w:rPr>
        <w:t>A Generic Residue-Numbering System to Unify Structure-Function Analysis across Microbial Rhodopsins</w:t>
      </w:r>
    </w:p>
    <w:p w14:paraId="6F49B743" w14:textId="77777777" w:rsidR="00E3654D" w:rsidRDefault="00E3654D" w:rsidP="002F2CA0">
      <w:pPr>
        <w:spacing w:after="0"/>
        <w:jc w:val="center"/>
        <w:rPr>
          <w:b/>
          <w:bCs/>
          <w:sz w:val="28"/>
          <w:szCs w:val="28"/>
        </w:rPr>
      </w:pPr>
    </w:p>
    <w:p w14:paraId="3186C356" w14:textId="2C868E6D" w:rsidR="00E3654D" w:rsidRDefault="00E3654D" w:rsidP="00E3654D">
      <w:pPr>
        <w:spacing w:after="0"/>
        <w:jc w:val="center"/>
        <w:rPr>
          <w:b/>
          <w:bCs/>
          <w:sz w:val="28"/>
          <w:szCs w:val="28"/>
        </w:rPr>
      </w:pPr>
      <w:r>
        <w:rPr>
          <w:b/>
          <w:bCs/>
          <w:sz w:val="28"/>
          <w:szCs w:val="28"/>
        </w:rPr>
        <w:t>A Generic Residue-Numbering system for Microbial Rhodopsins</w:t>
      </w:r>
    </w:p>
    <w:p w14:paraId="105475CC" w14:textId="77777777" w:rsidR="002F2CA0" w:rsidRDefault="002F2CA0">
      <w:pPr>
        <w:spacing w:line="240" w:lineRule="auto"/>
      </w:pPr>
    </w:p>
    <w:p w14:paraId="00000003" w14:textId="167F3FC5" w:rsidR="00EA6771" w:rsidRDefault="00BC1ABA">
      <w:pPr>
        <w:spacing w:after="0"/>
        <w:rPr>
          <w:sz w:val="24"/>
          <w:szCs w:val="24"/>
          <w:vertAlign w:val="superscript"/>
        </w:rPr>
      </w:pPr>
      <w:r>
        <w:rPr>
          <w:sz w:val="24"/>
          <w:szCs w:val="24"/>
        </w:rPr>
        <w:t>Flurin S. Hidber</w:t>
      </w:r>
      <w:r>
        <w:rPr>
          <w:sz w:val="24"/>
          <w:szCs w:val="24"/>
          <w:vertAlign w:val="superscript"/>
        </w:rPr>
        <w:t>1,2</w:t>
      </w:r>
      <w:ins w:id="1" w:author="Flurin Hidber" w:date="2026-01-27T11:45:00Z" w16du:dateUtc="2026-01-27T10:45:00Z">
        <w:r w:rsidR="00127CE6">
          <w:rPr>
            <w:sz w:val="24"/>
            <w:szCs w:val="24"/>
            <w:vertAlign w:val="superscript"/>
          </w:rPr>
          <w:t>,10</w:t>
        </w:r>
      </w:ins>
      <w:r>
        <w:rPr>
          <w:sz w:val="24"/>
          <w:szCs w:val="24"/>
          <w:vertAlign w:val="superscript"/>
        </w:rPr>
        <w:t xml:space="preserve"># </w:t>
      </w:r>
      <w:r>
        <w:rPr>
          <w:sz w:val="24"/>
          <w:szCs w:val="24"/>
        </w:rPr>
        <w:t>Seiya Tajima</w:t>
      </w:r>
      <w:r>
        <w:rPr>
          <w:sz w:val="24"/>
          <w:szCs w:val="24"/>
          <w:vertAlign w:val="superscript"/>
        </w:rPr>
        <w:t>3,4#</w:t>
      </w:r>
      <w:r>
        <w:rPr>
          <w:sz w:val="24"/>
          <w:szCs w:val="24"/>
        </w:rPr>
        <w:t>, Koichiro E. Kishi</w:t>
      </w:r>
      <w:r>
        <w:rPr>
          <w:sz w:val="24"/>
          <w:szCs w:val="24"/>
          <w:vertAlign w:val="superscript"/>
        </w:rPr>
        <w:t>3,4,#</w:t>
      </w:r>
      <w:r>
        <w:rPr>
          <w:sz w:val="24"/>
          <w:szCs w:val="24"/>
        </w:rPr>
        <w:t>, Yosuke Nishimura</w:t>
      </w:r>
      <w:r>
        <w:rPr>
          <w:sz w:val="24"/>
          <w:szCs w:val="24"/>
          <w:vertAlign w:val="superscript"/>
        </w:rPr>
        <w:t>5,6</w:t>
      </w:r>
      <w:r>
        <w:rPr>
          <w:sz w:val="24"/>
          <w:szCs w:val="24"/>
        </w:rPr>
        <w:t>, Susumu Yoshizawa</w:t>
      </w:r>
      <w:r>
        <w:rPr>
          <w:sz w:val="24"/>
          <w:szCs w:val="24"/>
          <w:vertAlign w:val="superscript"/>
        </w:rPr>
        <w:t>5,7,8</w:t>
      </w:r>
      <w:r>
        <w:rPr>
          <w:sz w:val="24"/>
          <w:szCs w:val="24"/>
        </w:rPr>
        <w:t>, Xavier Deupi</w:t>
      </w:r>
      <w:r>
        <w:rPr>
          <w:sz w:val="24"/>
          <w:szCs w:val="24"/>
          <w:vertAlign w:val="superscript"/>
        </w:rPr>
        <w:t>1,9,10,*</w:t>
      </w:r>
      <w:r>
        <w:rPr>
          <w:sz w:val="24"/>
          <w:szCs w:val="24"/>
        </w:rPr>
        <w:t>, Hideaki E. Kato</w:t>
      </w:r>
      <w:r>
        <w:rPr>
          <w:sz w:val="24"/>
          <w:szCs w:val="24"/>
          <w:vertAlign w:val="superscript"/>
        </w:rPr>
        <w:t>3,4,11,12,13,*</w:t>
      </w:r>
    </w:p>
    <w:p w14:paraId="00000004" w14:textId="77777777" w:rsidR="00EA6771" w:rsidRDefault="00BC1ABA">
      <w:pPr>
        <w:spacing w:after="0"/>
        <w:jc w:val="center"/>
        <w:rPr>
          <w:sz w:val="34"/>
          <w:szCs w:val="34"/>
          <w:vertAlign w:val="superscript"/>
        </w:rPr>
      </w:pPr>
      <w:r>
        <w:rPr>
          <w:sz w:val="34"/>
          <w:szCs w:val="34"/>
          <w:vertAlign w:val="superscript"/>
        </w:rPr>
        <w:t xml:space="preserve"> </w:t>
      </w:r>
    </w:p>
    <w:p w14:paraId="00000005" w14:textId="77777777" w:rsidR="00EA6771" w:rsidRDefault="00BC1ABA">
      <w:pPr>
        <w:spacing w:after="0" w:line="240" w:lineRule="auto"/>
      </w:pPr>
      <w:r>
        <w:rPr>
          <w:sz w:val="24"/>
          <w:szCs w:val="24"/>
          <w:vertAlign w:val="superscript"/>
        </w:rPr>
        <w:t>1</w:t>
      </w:r>
      <w:r>
        <w:rPr>
          <w:sz w:val="24"/>
          <w:szCs w:val="24"/>
        </w:rPr>
        <w:t xml:space="preserve"> </w:t>
      </w:r>
      <w:r>
        <w:t>Condensed Matter Theory Group, PSI Center for Scientific Computing, Theory, and Data, 5232 Villigen-PSI, Switzerland</w:t>
      </w:r>
    </w:p>
    <w:p w14:paraId="00000006" w14:textId="77777777" w:rsidR="00EA6771" w:rsidRDefault="00BC1ABA">
      <w:pPr>
        <w:spacing w:after="0"/>
      </w:pPr>
      <w:r>
        <w:rPr>
          <w:sz w:val="24"/>
          <w:szCs w:val="24"/>
          <w:vertAlign w:val="superscript"/>
        </w:rPr>
        <w:t xml:space="preserve">2 </w:t>
      </w:r>
      <w:r>
        <w:t>Department of Biology, ETH Zürich, Zürich, Switzerland</w:t>
      </w:r>
    </w:p>
    <w:p w14:paraId="00000007" w14:textId="77777777" w:rsidR="00EA6771" w:rsidRDefault="00BC1ABA">
      <w:pPr>
        <w:spacing w:after="0"/>
      </w:pPr>
      <w:r>
        <w:rPr>
          <w:sz w:val="24"/>
          <w:szCs w:val="24"/>
          <w:vertAlign w:val="superscript"/>
        </w:rPr>
        <w:t xml:space="preserve">3 </w:t>
      </w:r>
      <w:r>
        <w:t>Research Center for Advanced Science and Technology, The University of Tokyo, Meguro, Tokyo, Japan.</w:t>
      </w:r>
    </w:p>
    <w:p w14:paraId="00000008" w14:textId="77777777" w:rsidR="00EA6771" w:rsidRDefault="00BC1ABA">
      <w:pPr>
        <w:spacing w:after="0" w:line="240" w:lineRule="auto"/>
      </w:pPr>
      <w:r>
        <w:rPr>
          <w:sz w:val="24"/>
          <w:szCs w:val="24"/>
          <w:vertAlign w:val="superscript"/>
        </w:rPr>
        <w:t>4</w:t>
      </w:r>
      <w:r>
        <w:rPr>
          <w:sz w:val="24"/>
          <w:szCs w:val="24"/>
        </w:rPr>
        <w:t xml:space="preserve"> </w:t>
      </w:r>
      <w:r>
        <w:t>Department of Life Sciences, School of Arts and Sciences, The University of Tokyo, Meguro, Tokyo, Japan.</w:t>
      </w:r>
    </w:p>
    <w:p w14:paraId="00000009" w14:textId="77777777" w:rsidR="00EA6771" w:rsidRDefault="00BC1ABA">
      <w:pPr>
        <w:spacing w:after="0" w:line="240" w:lineRule="auto"/>
      </w:pPr>
      <w:r>
        <w:rPr>
          <w:sz w:val="24"/>
          <w:szCs w:val="24"/>
          <w:vertAlign w:val="superscript"/>
        </w:rPr>
        <w:t>5</w:t>
      </w:r>
      <w:r>
        <w:rPr>
          <w:sz w:val="24"/>
          <w:szCs w:val="24"/>
        </w:rPr>
        <w:t xml:space="preserve"> </w:t>
      </w:r>
      <w:r>
        <w:t>Atmosphere and Ocean Research Institute, The University of Tokyo, Chiba, Japan</w:t>
      </w:r>
    </w:p>
    <w:p w14:paraId="0000000A" w14:textId="77777777" w:rsidR="00EA6771" w:rsidRDefault="00BC1ABA">
      <w:pPr>
        <w:spacing w:after="0" w:line="240" w:lineRule="auto"/>
      </w:pPr>
      <w:r>
        <w:rPr>
          <w:sz w:val="24"/>
          <w:szCs w:val="24"/>
          <w:vertAlign w:val="superscript"/>
        </w:rPr>
        <w:t>6</w:t>
      </w:r>
      <w:r>
        <w:rPr>
          <w:sz w:val="24"/>
          <w:szCs w:val="24"/>
        </w:rPr>
        <w:t xml:space="preserve"> </w:t>
      </w:r>
      <w:r>
        <w:t>Research Center for Bioscience and Nanoscience (CeBN), Research and Development Center for Marine Biosciences, Japan Agency for Marine-Earth Science and Technology (JAMSTEC), Kanagawa, Japan</w:t>
      </w:r>
    </w:p>
    <w:p w14:paraId="0000000B" w14:textId="77777777" w:rsidR="00EA6771" w:rsidRDefault="00BC1ABA">
      <w:pPr>
        <w:spacing w:after="0" w:line="240" w:lineRule="auto"/>
      </w:pPr>
      <w:r>
        <w:rPr>
          <w:sz w:val="24"/>
          <w:szCs w:val="24"/>
          <w:vertAlign w:val="superscript"/>
        </w:rPr>
        <w:t>7</w:t>
      </w:r>
      <w:r>
        <w:rPr>
          <w:sz w:val="24"/>
          <w:szCs w:val="24"/>
        </w:rPr>
        <w:t xml:space="preserve"> </w:t>
      </w:r>
      <w:r>
        <w:t>Graduate School of Frontier Sciences, The University of Tokyo, Chiba, Japan</w:t>
      </w:r>
    </w:p>
    <w:p w14:paraId="0000000C" w14:textId="77777777" w:rsidR="00EA6771" w:rsidRDefault="00BC1ABA">
      <w:pPr>
        <w:spacing w:after="0" w:line="240" w:lineRule="auto"/>
      </w:pPr>
      <w:r>
        <w:rPr>
          <w:sz w:val="24"/>
          <w:szCs w:val="24"/>
          <w:vertAlign w:val="superscript"/>
        </w:rPr>
        <w:t>8</w:t>
      </w:r>
      <w:r>
        <w:rPr>
          <w:sz w:val="24"/>
          <w:szCs w:val="24"/>
        </w:rPr>
        <w:t xml:space="preserve"> </w:t>
      </w:r>
      <w:r>
        <w:t>Collaborative Research Institute for Innovative Microbiology, The University of Tokyo, Tokyo, Japan</w:t>
      </w:r>
    </w:p>
    <w:p w14:paraId="0000000D" w14:textId="77777777" w:rsidR="00EA6771" w:rsidRDefault="00BC1ABA">
      <w:pPr>
        <w:spacing w:after="0" w:line="240" w:lineRule="auto"/>
      </w:pPr>
      <w:r>
        <w:rPr>
          <w:sz w:val="24"/>
          <w:szCs w:val="24"/>
          <w:vertAlign w:val="superscript"/>
        </w:rPr>
        <w:t>9</w:t>
      </w:r>
      <w:r>
        <w:rPr>
          <w:sz w:val="24"/>
          <w:szCs w:val="24"/>
        </w:rPr>
        <w:t xml:space="preserve"> </w:t>
      </w:r>
      <w:r>
        <w:t>Laboratory of Biomolecular Research, PSI Center for Life Sciences, 5232 Villigen-PSI, Switzerland</w:t>
      </w:r>
    </w:p>
    <w:p w14:paraId="0000000E" w14:textId="77777777" w:rsidR="00EA6771" w:rsidRDefault="00BC1ABA">
      <w:pPr>
        <w:spacing w:after="0" w:line="240" w:lineRule="auto"/>
      </w:pPr>
      <w:r>
        <w:rPr>
          <w:sz w:val="24"/>
          <w:szCs w:val="24"/>
          <w:vertAlign w:val="superscript"/>
        </w:rPr>
        <w:t>10</w:t>
      </w:r>
      <w:r>
        <w:rPr>
          <w:sz w:val="24"/>
          <w:szCs w:val="24"/>
        </w:rPr>
        <w:t xml:space="preserve"> </w:t>
      </w:r>
      <w:r>
        <w:t>Swiss Institute of Bioinformatics (SIB), Lausanne, Switzerland</w:t>
      </w:r>
    </w:p>
    <w:p w14:paraId="0000000F" w14:textId="77777777" w:rsidR="00EA6771" w:rsidRDefault="00BC1ABA">
      <w:pPr>
        <w:spacing w:after="0"/>
      </w:pPr>
      <w:r>
        <w:rPr>
          <w:sz w:val="24"/>
          <w:szCs w:val="24"/>
          <w:vertAlign w:val="superscript"/>
        </w:rPr>
        <w:t xml:space="preserve">11 </w:t>
      </w:r>
      <w:r>
        <w:t>Department of Biological Sciences, Graduate School of Science, The University of Tokyo, Bunkyo, Tokyo, Japan.</w:t>
      </w:r>
    </w:p>
    <w:p w14:paraId="00000010" w14:textId="77777777" w:rsidR="00EA6771" w:rsidRDefault="00BC1ABA">
      <w:pPr>
        <w:spacing w:after="0"/>
      </w:pPr>
      <w:r>
        <w:rPr>
          <w:sz w:val="24"/>
          <w:szCs w:val="24"/>
          <w:vertAlign w:val="superscript"/>
        </w:rPr>
        <w:t xml:space="preserve">12 </w:t>
      </w:r>
      <w:r>
        <w:t>FOREST, Japan Science and Technology Agency, Kawaguchi, Saitama, Japan.</w:t>
      </w:r>
    </w:p>
    <w:p w14:paraId="00000011" w14:textId="77777777" w:rsidR="00EA6771" w:rsidRDefault="00BC1ABA">
      <w:pPr>
        <w:spacing w:after="0"/>
      </w:pPr>
      <w:r>
        <w:rPr>
          <w:sz w:val="24"/>
          <w:szCs w:val="24"/>
          <w:vertAlign w:val="superscript"/>
        </w:rPr>
        <w:t xml:space="preserve">13 </w:t>
      </w:r>
      <w:r>
        <w:t>CREST, Japan Science and Technology Agency, Kawaguchi, Saitama, Japan.</w:t>
      </w:r>
    </w:p>
    <w:p w14:paraId="00000012" w14:textId="77777777" w:rsidR="00EA6771" w:rsidRDefault="00BC1ABA">
      <w:pPr>
        <w:spacing w:after="0"/>
      </w:pPr>
      <w:r>
        <w:t xml:space="preserve"> </w:t>
      </w:r>
    </w:p>
    <w:p w14:paraId="00000013" w14:textId="77777777" w:rsidR="00EA6771" w:rsidRDefault="00BC1ABA">
      <w:pPr>
        <w:spacing w:after="0"/>
      </w:pPr>
      <w:r>
        <w:rPr>
          <w:vertAlign w:val="superscript"/>
        </w:rPr>
        <w:t xml:space="preserve"># </w:t>
      </w:r>
      <w:r>
        <w:t>Flurin S. Hidber, Seiya Tajima, and Koichiro E. Kishi contributed equally to this work.</w:t>
      </w:r>
    </w:p>
    <w:p w14:paraId="00000017" w14:textId="7FE3A2E6" w:rsidR="00EA6771" w:rsidRPr="00416B06" w:rsidRDefault="00BC1ABA">
      <w:pPr>
        <w:rPr>
          <w:sz w:val="21"/>
          <w:szCs w:val="21"/>
          <w:highlight w:val="yellow"/>
          <w:u w:val="single"/>
        </w:rPr>
      </w:pPr>
      <w:r>
        <w:rPr>
          <w:vertAlign w:val="superscript"/>
        </w:rPr>
        <w:t>*</w:t>
      </w:r>
      <w:r>
        <w:t>Correspondence: Xavier Deupi (xavier.deupi@psi.ch) and Hideaki E. Kato (c-hekato@g.ecc.u-tokyo.ac.jp).</w:t>
      </w:r>
      <w:r>
        <w:rPr>
          <w:rFonts w:ascii="Times New Roman" w:eastAsia="Times New Roman" w:hAnsi="Times New Roman" w:cs="Times New Roman"/>
          <w:sz w:val="21"/>
          <w:szCs w:val="21"/>
          <w:highlight w:val="yellow"/>
          <w:u w:val="single"/>
        </w:rPr>
        <w:br/>
      </w:r>
    </w:p>
    <w:p w14:paraId="33346C1E" w14:textId="77777777" w:rsidR="00416B06" w:rsidRDefault="00416B06">
      <w:pPr>
        <w:rPr>
          <w:rFonts w:ascii="Cambria" w:eastAsia="Cambria" w:hAnsi="Cambria" w:cs="Cambria"/>
          <w:color w:val="000000"/>
          <w:sz w:val="32"/>
          <w:szCs w:val="32"/>
        </w:rPr>
      </w:pPr>
      <w:r>
        <w:br w:type="page"/>
      </w:r>
    </w:p>
    <w:p w14:paraId="00000018" w14:textId="772074F9" w:rsidR="00EA6771" w:rsidRDefault="00BC1ABA">
      <w:pPr>
        <w:pStyle w:val="Heading1"/>
        <w:rPr>
          <w:b/>
          <w:bCs/>
          <w:shd w:val="clear" w:color="auto" w:fill="C9DAF8"/>
        </w:rPr>
      </w:pPr>
      <w:r>
        <w:lastRenderedPageBreak/>
        <w:t>Abstract</w:t>
      </w:r>
    </w:p>
    <w:p w14:paraId="00000019" w14:textId="47B68E8F" w:rsidR="00EA6771" w:rsidRDefault="00BC1ABA">
      <w:r>
        <w:t>Microbial rhodopsins are photoreceptors with a seven-transmembrane architecture that use the chromophore retinal—a vitamin A derivative—to convert light absorption into ion transport, signaling, and enzymatic activity. Since their discovery half a century ago, genome sequencing has uncovered thousands of these proteins across archaea, bacteria, eukaryotes, and viruses, revealing a diverse functional repertoire that includes ion pumps and channels, transducer activators, and enzyme/channel regulators. Although the structure of the seven-transmembrane bundle and the retinal-binding pocket is highly conserved, the sequence identity across major classes is low. This low sequence identity, combined with the rapidly expanding number of microbial rhodopsins identified by metagenomics, makes direct comparisons across the superfamily increasingly difficult. Here, we introduce a generic residue-numbering system for microbial rhodopsins (</w:t>
      </w:r>
      <w:commentRangeStart w:id="2"/>
      <w:commentRangeStart w:id="3"/>
      <w:commentRangeStart w:id="4"/>
      <w:r w:rsidRPr="00111D6E">
        <w:rPr>
          <w:highlight w:val="cyan"/>
        </w:rPr>
        <w:t>GRN-MR</w:t>
      </w:r>
      <w:commentRangeEnd w:id="2"/>
      <w:r w:rsidR="00111D6E">
        <w:rPr>
          <w:rStyle w:val="CommentReference"/>
          <w:sz w:val="20"/>
          <w:szCs w:val="20"/>
        </w:rPr>
        <w:commentReference w:id="2"/>
      </w:r>
      <w:commentRangeEnd w:id="3"/>
      <w:r w:rsidR="004C244A">
        <w:rPr>
          <w:rStyle w:val="CommentReference"/>
          <w:sz w:val="20"/>
          <w:szCs w:val="20"/>
        </w:rPr>
        <w:commentReference w:id="3"/>
      </w:r>
      <w:commentRangeEnd w:id="4"/>
      <w:r w:rsidR="004C244A">
        <w:rPr>
          <w:rStyle w:val="CommentReference"/>
          <w:sz w:val="20"/>
          <w:szCs w:val="20"/>
        </w:rPr>
        <w:commentReference w:id="4"/>
      </w:r>
      <w:r>
        <w:t xml:space="preserve">): a structure-based framework anchored to the retinal-binding pocket that enables consistent residue comparison across even the most divergent family members. Analyzing 129 structures and approximately 40,000 sequences, we demonstrate its utility by analyzing sequence–structure–function relationships across the superfamily, including previously uncharacterized members. </w:t>
      </w:r>
      <w:r w:rsidRPr="00765E90">
        <w:rPr>
          <w:highlight w:val="cyan"/>
        </w:rPr>
        <w:t>GRN-MR</w:t>
      </w:r>
      <w:r>
        <w:t xml:space="preserve"> provides a common language for organizing the growing repertoire of microbial rhodopsins, integrating structural, spectroscopic, and electrophysiological data, and engineering next-generation optogenetic tools.</w:t>
      </w:r>
    </w:p>
    <w:p w14:paraId="0000001A" w14:textId="77777777" w:rsidR="00EA6771" w:rsidRDefault="00EA6771"/>
    <w:p w14:paraId="0000001B" w14:textId="77777777" w:rsidR="00EA6771" w:rsidRDefault="00EA6771"/>
    <w:p w14:paraId="345CEE66" w14:textId="77777777" w:rsidR="004C244A" w:rsidRDefault="004C244A">
      <w:pPr>
        <w:rPr>
          <w:rFonts w:ascii="Cambria" w:eastAsia="Cambria" w:hAnsi="Cambria" w:cs="Cambria"/>
          <w:color w:val="000000"/>
          <w:sz w:val="32"/>
          <w:szCs w:val="32"/>
        </w:rPr>
      </w:pPr>
      <w:r>
        <w:br w:type="page"/>
      </w:r>
    </w:p>
    <w:p w14:paraId="0000001D" w14:textId="11EFB770" w:rsidR="00EA6771" w:rsidRDefault="00BC1ABA">
      <w:pPr>
        <w:pStyle w:val="Heading1"/>
      </w:pPr>
      <w:r>
        <w:lastRenderedPageBreak/>
        <w:t>Introduction</w:t>
      </w:r>
    </w:p>
    <w:p w14:paraId="0000001E" w14:textId="3D8371D6" w:rsidR="00EA6771" w:rsidRDefault="00BC1ABA">
      <w:pPr>
        <w:spacing w:before="0" w:after="120"/>
      </w:pPr>
      <w:r>
        <w:t xml:space="preserve">The microbial rhodopsin superfamily comprises light-sensitive proteins that use the chromophore retinal—a vitamin A derivative—to convert photon absorption into concerted cellular events. Since the discovery of the proton pump bacteriorhodopsin in </w:t>
      </w:r>
      <w:r>
        <w:rPr>
          <w:i/>
          <w:iCs/>
        </w:rPr>
        <w:t xml:space="preserve">Halobacterium salinarum </w:t>
      </w:r>
      <w:r>
        <w:t>(</w:t>
      </w:r>
      <w:r>
        <w:rPr>
          <w:i/>
          <w:iCs/>
        </w:rPr>
        <w:t>Hs</w:t>
      </w:r>
      <w:r>
        <w:t>BR) over fifty years ago</w:t>
      </w:r>
      <w:r w:rsidR="00004F9F">
        <w:fldChar w:fldCharType="begin"/>
      </w:r>
      <w:r w:rsidR="00004F9F">
        <w:instrText xml:space="preserve"> ADDIN EN.CITE &lt;EndNote&gt;&lt;Cite&gt;&lt;Author&gt;Oesterhelt&lt;/Author&gt;&lt;Year&gt;1971&lt;/Year&gt;&lt;RecNum&gt;14&lt;/RecNum&gt;&lt;DisplayText&gt;&lt;style face="superscript"&gt;1&lt;/style&gt;&lt;/DisplayText&gt;&lt;record&gt;&lt;rec-number&gt;14&lt;/rec-number&gt;&lt;foreign-keys&gt;&lt;key app="EN" db-id="xwws0xaz522afoeezt3xwavopwzefd5dwdxz" timestamp="1768843124"&gt;14&lt;/key&gt;&lt;/foreign-keys&gt;&lt;ref-type name="Journal Article"&gt;17&lt;/ref-type&gt;&lt;contributors&gt;&lt;authors&gt;&lt;author&gt;Oesterhelt, Dieter&lt;/author&gt;&lt;author&gt;Stoeckenius, Walther&lt;/author&gt;&lt;/authors&gt;&lt;/contributors&gt;&lt;titles&gt;&lt;title&gt;Rhodopsin-like Protein from the Purple Membrane of Halobacterium halobium&lt;/title&gt;&lt;secondary-title&gt;Nature New Biology&lt;/secondary-title&gt;&lt;alt-title&gt;Nat. N. Biol.&lt;/alt-title&gt;&lt;/titles&gt;&lt;periodical&gt;&lt;full-title&gt;Nature New Biology&lt;/full-title&gt;&lt;abbr-1&gt;Nat. N. Biol.&lt;/abbr-1&gt;&lt;/periodical&gt;&lt;alt-periodical&gt;&lt;full-title&gt;Nature New Biology&lt;/full-title&gt;&lt;abbr-1&gt;Nat. N. Biol.&lt;/abbr-1&gt;&lt;/alt-periodical&gt;&lt;pages&gt;149-152&lt;/pages&gt;&lt;volume&gt;233&lt;/volume&gt;&lt;number&gt;39&lt;/number&gt;&lt;dates&gt;&lt;year&gt;1971&lt;/year&gt;&lt;/dates&gt;&lt;isbn&gt;0090-0028&lt;/isbn&gt;&lt;urls&gt;&lt;related-urls&gt;&lt;url&gt;https://newapp.readcube.com/library/1c349ce6-27ca-44ea-b5f3-447bfda84003/item/c87fbe09-84e9-4596-9464-cd70f72a4fe3&lt;/url&gt;&lt;/related-urls&gt;&lt;/urls&gt;&lt;electronic-resource-num&gt;10.1038/newbio233149a0&lt;/electronic-resource-num&gt;&lt;/record&gt;&lt;/Cite&gt;&lt;/EndNote&gt;</w:instrText>
      </w:r>
      <w:r w:rsidR="00004F9F">
        <w:fldChar w:fldCharType="separate"/>
      </w:r>
      <w:r w:rsidR="00004F9F" w:rsidRPr="00004F9F">
        <w:rPr>
          <w:noProof/>
          <w:vertAlign w:val="superscript"/>
        </w:rPr>
        <w:t>1</w:t>
      </w:r>
      <w:r w:rsidR="00004F9F">
        <w:fldChar w:fldCharType="end"/>
      </w:r>
      <w:r>
        <w:t>, microbial rhodopsins have revealed a striking diversity of functions. These proteins are found across all domains of life—</w:t>
      </w:r>
      <w:r w:rsidR="00141FEE">
        <w:t>A</w:t>
      </w:r>
      <w:r>
        <w:t xml:space="preserve">rchaea, </w:t>
      </w:r>
      <w:r w:rsidR="00141FEE">
        <w:t>B</w:t>
      </w:r>
      <w:r>
        <w:t xml:space="preserve">acteria, </w:t>
      </w:r>
      <w:r w:rsidR="00141FEE">
        <w:t>and E</w:t>
      </w:r>
      <w:r>
        <w:t>ukaryot</w:t>
      </w:r>
      <w:r w:rsidR="00141FEE">
        <w:t>a—</w:t>
      </w:r>
      <w:r>
        <w:t xml:space="preserve"> and viruses</w:t>
      </w:r>
      <w:r w:rsidR="00004F9F">
        <w:fldChar w:fldCharType="begin">
          <w:fldData xml:space="preserve">PEVuZE5vdGU+PENpdGU+PEF1dGhvcj5Fcm5zdDwvQXV0aG9yPjxZZWFyPjIwMTQ8L1llYXI+PFJl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</w:fldData>
        </w:fldChar>
      </w:r>
      <w:r w:rsidR="00004F9F">
        <w:instrText xml:space="preserve"> ADDIN EN.CITE </w:instrText>
      </w:r>
      <w:r w:rsidR="00004F9F">
        <w:fldChar w:fldCharType="begin">
          <w:fldData xml:space="preserve">PEVuZE5vdGU+PENpdGU+PEF1dGhvcj5Fcm5zdDwvQXV0aG9yPjxZZWFyPjIwMTQ8L1llYXI+PFJl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</w:fldData>
        </w:fldChar>
      </w:r>
      <w:r w:rsidR="00004F9F">
        <w:instrText xml:space="preserve"> ADDIN EN.CITE.DATA </w:instrText>
      </w:r>
      <w:r w:rsidR="00004F9F">
        <w:fldChar w:fldCharType="end"/>
      </w:r>
      <w:r w:rsidR="00004F9F">
        <w:fldChar w:fldCharType="separate"/>
      </w:r>
      <w:r w:rsidR="00004F9F" w:rsidRPr="00004F9F">
        <w:rPr>
          <w:noProof/>
          <w:vertAlign w:val="superscript"/>
        </w:rPr>
        <w:t>2, 3, 4</w:t>
      </w:r>
      <w:r w:rsidR="00004F9F">
        <w:fldChar w:fldCharType="end"/>
      </w:r>
      <w:r>
        <w:t xml:space="preserve">functioning as proton, chloride, or sodium pumps, cation and anion channels, </w:t>
      </w:r>
      <w:commentRangeStart w:id="5"/>
      <w:r w:rsidRPr="00DC2BB5">
        <w:t>activators of downstream signal transducers, and even as enzyme</w:t>
      </w:r>
      <w:r w:rsidR="0089787A" w:rsidRPr="00DC2BB5">
        <w:t>/channel/transporter</w:t>
      </w:r>
      <w:r w:rsidRPr="00DC2BB5">
        <w:t xml:space="preserve"> regulators (when fused to catalytic domains)</w:t>
      </w:r>
      <w:commentRangeEnd w:id="5"/>
      <w:r w:rsidR="00111D6E">
        <w:rPr>
          <w:rStyle w:val="CommentReference"/>
          <w:sz w:val="20"/>
          <w:szCs w:val="20"/>
        </w:rPr>
        <w:commentReference w:id="5"/>
      </w:r>
      <w:r>
        <w:t>. Their photochemical properties are equally varied: while in most microbial rhodopsins light isomerizes all-</w:t>
      </w:r>
      <w:r>
        <w:rPr>
          <w:i/>
          <w:iCs/>
        </w:rPr>
        <w:t>trans</w:t>
      </w:r>
      <w:r>
        <w:t xml:space="preserve"> retinal to the 13-</w:t>
      </w:r>
      <w:r>
        <w:rPr>
          <w:i/>
          <w:iCs/>
        </w:rPr>
        <w:t>cis</w:t>
      </w:r>
      <w:r>
        <w:t xml:space="preserve"> form, some produce 9-</w:t>
      </w:r>
      <w:r>
        <w:rPr>
          <w:i/>
          <w:iCs/>
        </w:rPr>
        <w:t>cis</w:t>
      </w:r>
      <w:r>
        <w:t xml:space="preserve"> or 11-</w:t>
      </w:r>
      <w:r>
        <w:rPr>
          <w:i/>
          <w:iCs/>
        </w:rPr>
        <w:t>cis</w:t>
      </w:r>
      <w:r>
        <w:t xml:space="preserve"> isomers as photoproducts</w:t>
      </w:r>
      <w:r w:rsidR="00004F9F">
        <w:fldChar w:fldCharType="begin">
          <w:fldData xml:space="preserve">PEVuZE5vdGU+PENpdGU+PEF1dGhvcj5Fcm5zdDwvQXV0aG9yPjxZZWFyPjIwMTQ8L1llYXI+PFJl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</w:fldData>
        </w:fldChar>
      </w:r>
      <w:r w:rsidR="00004F9F">
        <w:instrText xml:space="preserve"> ADDIN EN.CITE </w:instrText>
      </w:r>
      <w:r w:rsidR="00004F9F">
        <w:fldChar w:fldCharType="begin">
          <w:fldData xml:space="preserve">PEVuZE5vdGU+PENpdGU+PEF1dGhvcj5Fcm5zdDwvQXV0aG9yPjxZZWFyPjIwMTQ8L1llYXI+PFJl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</w:fldData>
        </w:fldChar>
      </w:r>
      <w:r w:rsidR="00004F9F">
        <w:instrText xml:space="preserve"> ADDIN EN.CITE.DATA </w:instrText>
      </w:r>
      <w:r w:rsidR="00004F9F">
        <w:fldChar w:fldCharType="end"/>
      </w:r>
      <w:r w:rsidR="00004F9F">
        <w:fldChar w:fldCharType="separate"/>
      </w:r>
      <w:r w:rsidR="00004F9F" w:rsidRPr="00004F9F">
        <w:rPr>
          <w:noProof/>
          <w:vertAlign w:val="superscript"/>
        </w:rPr>
        <w:t>2, 5, 6, 7</w:t>
      </w:r>
      <w:r w:rsidR="00004F9F">
        <w:fldChar w:fldCharType="end"/>
      </w:r>
      <w:r>
        <w:t>.</w:t>
      </w:r>
    </w:p>
    <w:p w14:paraId="0000001F" w14:textId="0489DD13" w:rsidR="00EA6771" w:rsidRDefault="00BC1ABA">
      <w:pPr>
        <w:spacing w:before="0" w:after="120"/>
      </w:pPr>
      <w:r>
        <w:t>Despite this functional and photochemical diversity, all microbial rhodopsins share a core architecture: a tight bundle of seven transmembrane helices (TMs) surrounding the retinal-binding pocket, with retinal bound via a Schiff base to a conserved lysine on TM7. Some families form oligomers ranging from dimers to hexamers</w:t>
      </w:r>
      <w:r w:rsidR="00004F9F">
        <w:fldChar w:fldCharType="begin">
          <w:fldData xml:space="preserve">PEVuZE5vdGU+PENpdGU+PEF1dGhvcj5TaGliYXRhPC9BdXRob3I+PFllYXI+MjAxODwvWWVhcj48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=
</w:fldData>
        </w:fldChar>
      </w:r>
      <w:r w:rsidR="00004F9F">
        <w:instrText xml:space="preserve"> ADDIN EN.CITE </w:instrText>
      </w:r>
      <w:r w:rsidR="00004F9F">
        <w:fldChar w:fldCharType="begin">
          <w:fldData xml:space="preserve">PEVuZE5vdGU+PENpdGU+PEF1dGhvcj5TaGliYXRhPC9BdXRob3I+PFllYXI+MjAxODwvWWVhcj48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=
</w:fldData>
        </w:fldChar>
      </w:r>
      <w:r w:rsidR="00004F9F">
        <w:instrText xml:space="preserve"> ADDIN EN.CITE.DATA </w:instrText>
      </w:r>
      <w:r w:rsidR="00004F9F">
        <w:fldChar w:fldCharType="end"/>
      </w:r>
      <w:r w:rsidR="00004F9F">
        <w:fldChar w:fldCharType="separate"/>
      </w:r>
      <w:r w:rsidR="00004F9F" w:rsidRPr="00004F9F">
        <w:rPr>
          <w:noProof/>
          <w:vertAlign w:val="superscript"/>
        </w:rPr>
        <w:t>8, 9</w:t>
      </w:r>
      <w:r w:rsidR="00004F9F">
        <w:fldChar w:fldCharType="end"/>
      </w:r>
      <w:r w:rsidR="00DB2456">
        <w:t>,</w:t>
      </w:r>
      <w:r>
        <w:t xml:space="preserve"> while others have an additional TM or an inverted membrane topology</w:t>
      </w:r>
      <w:r w:rsidR="00004F9F">
        <w:fldChar w:fldCharType="begin">
          <w:fldData xml:space="preserve">PEVuZE5vdGU+PENpdGU+PEF1dGhvcj5Ja3V0YTwvQXV0aG9yPjxZZWFyPjIwMjA8L1llYXI+PFJl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</w:fldData>
        </w:fldChar>
      </w:r>
      <w:r w:rsidR="00004F9F">
        <w:instrText xml:space="preserve"> ADDIN EN.CITE </w:instrText>
      </w:r>
      <w:r w:rsidR="00004F9F">
        <w:fldChar w:fldCharType="begin">
          <w:fldData xml:space="preserve">PEVuZE5vdGU+PENpdGU+PEF1dGhvcj5Ja3V0YTwvQXV0aG9yPjxZZWFyPjIwMjA8L1llYXI+PFJl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</w:fldData>
        </w:fldChar>
      </w:r>
      <w:r w:rsidR="00004F9F">
        <w:instrText xml:space="preserve"> ADDIN EN.CITE.DATA </w:instrText>
      </w:r>
      <w:r w:rsidR="00004F9F">
        <w:fldChar w:fldCharType="end"/>
      </w:r>
      <w:r w:rsidR="00004F9F">
        <w:fldChar w:fldCharType="separate"/>
      </w:r>
      <w:r w:rsidR="00004F9F" w:rsidRPr="00004F9F">
        <w:rPr>
          <w:noProof/>
          <w:vertAlign w:val="superscript"/>
        </w:rPr>
        <w:t>6, 10, 11</w:t>
      </w:r>
      <w:r w:rsidR="00004F9F">
        <w:fldChar w:fldCharType="end"/>
      </w:r>
      <w:r>
        <w:t>. Remarkably, this structural conservation persists even though sequence identity between major families can be as low as 10–12%</w:t>
      </w:r>
      <w:r w:rsidR="00004F9F">
        <w:fldChar w:fldCharType="begin"/>
      </w:r>
      <w:r w:rsidR="00004F9F">
        <w:instrText xml:space="preserve"> ADDIN EN.CITE &lt;EndNote&gt;&lt;Cite&gt;&lt;Author&gt;Grip&lt;/Author&gt;&lt;Year&gt;2022&lt;/Year&gt;&lt;RecNum&gt;12&lt;/RecNum&gt;&lt;DisplayText&gt;&lt;style face="superscript"&gt;12&lt;/style&gt;&lt;/DisplayText&gt;&lt;record&gt;&lt;rec-number&gt;12&lt;/rec-number&gt;&lt;foreign-keys&gt;&lt;key app="EN" db-id="xwws0xaz522afoeezt3xwavopwzefd5dwdxz" timestamp="1768843124"&gt;12&lt;/key&gt;&lt;/foreign-keys&gt;&lt;ref-type name="Journal Article"&gt;17&lt;/ref-type&gt;&lt;contributors&gt;&lt;authors&gt;&lt;author&gt;Grip, Willem J. de&lt;/author&gt;&lt;author&gt;Ganapathy, Srividya&lt;/author&gt;&lt;/authors&gt;&lt;/contributors&gt;&lt;titles&gt;&lt;title&gt;Rhodopsins: An Excitingly Versatile Protein Species for Research, Development and Creative Engineering&lt;/title&gt;&lt;secondary-title&gt;Frontiers in Chemistry&lt;/secondary-title&gt;&lt;alt-title&gt;Front. Chem.&lt;/alt-title&gt;&lt;/titles&gt;&lt;periodical&gt;&lt;full-title&gt;Frontiers in Chemistry&lt;/full-title&gt;&lt;abbr-1&gt;Front. Chem.&lt;/abbr-1&gt;&lt;/periodical&gt;&lt;alt-periodical&gt;&lt;full-title&gt;Frontiers in Chemistry&lt;/full-title&gt;&lt;abbr-1&gt;Front. Chem.&lt;/abbr-1&gt;&lt;/alt-periodical&gt;&lt;pages&gt;879609&lt;/pages&gt;&lt;volume&gt;10&lt;/volume&gt;&lt;dates&gt;&lt;year&gt;2022&lt;/year&gt;&lt;/dates&gt;&lt;isbn&gt;2296-2646&lt;/isbn&gt;&lt;urls&gt;&lt;related-urls&gt;&lt;url&gt;https://newapp.readcube.com/library/1c349ce6-27ca-44ea-b5f3-447bfda84003/item/8334e2a3-9f96-4c3a-a0c9-43f064b2354d&lt;/url&gt;&lt;/related-urls&gt;&lt;/urls&gt;&lt;electronic-resource-num&gt;10.3389/fchem.2022.879609&lt;/electronic-resource-num&gt;&lt;/record&gt;&lt;/Cite&gt;&lt;/EndNote&gt;</w:instrText>
      </w:r>
      <w:r w:rsidR="00004F9F">
        <w:fldChar w:fldCharType="separate"/>
      </w:r>
      <w:r w:rsidR="00004F9F" w:rsidRPr="00004F9F">
        <w:rPr>
          <w:noProof/>
          <w:vertAlign w:val="superscript"/>
        </w:rPr>
        <w:t>12</w:t>
      </w:r>
      <w:r w:rsidR="00004F9F">
        <w:fldChar w:fldCharType="end"/>
      </w:r>
      <w:r>
        <w:t>, with a nearly identical orientation of retinal in the binding pocket. Such conservation despite extreme sequence divergence</w:t>
      </w:r>
      <w:r w:rsidR="00004F9F">
        <w:fldChar w:fldCharType="begin"/>
      </w:r>
      <w:r w:rsidR="00004F9F">
        <w:instrText xml:space="preserve"> ADDIN EN.CITE &lt;EndNote&gt;&lt;Cite&gt;&lt;Author&gt;Olivella&lt;/Author&gt;&lt;Year&gt;2013&lt;/Year&gt;&lt;RecNum&gt;1&lt;/RecNum&gt;&lt;DisplayText&gt;&lt;style face="superscript"&gt;13&lt;/style&gt;&lt;/DisplayText&gt;&lt;record&gt;&lt;rec-number&gt;1&lt;/rec-number&gt;&lt;foreign-keys&gt;&lt;key app="EN" db-id="xwws0xaz522afoeezt3xwavopwzefd5dwdxz" timestamp="1768843124"&gt;1&lt;/key&gt;&lt;/foreign-keys&gt;&lt;ref-type name="Journal Article"&gt;17&lt;/ref-type&gt;&lt;contributors&gt;&lt;authors&gt;&lt;author&gt;Olivella, Mireia&lt;/author&gt;&lt;author&gt;Gonzalez, Angel&lt;/author&gt;&lt;author&gt;Pardo, Leonardo&lt;/author&gt;&lt;author&gt;Deupi, Xavier&lt;/author&gt;&lt;/authors&gt;&lt;/contributors&gt;&lt;titles&gt;&lt;title&gt;Relation between sequence and structure in membrane proteins&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1589-1592&lt;/pages&gt;&lt;volume&gt;29&lt;/volume&gt;&lt;number&gt;13&lt;/number&gt;&lt;keywords&gt;&lt;keyword&gt;#my_papers&lt;/keyword&gt;&lt;keyword&gt;#sinergia_aguzzi&lt;/keyword&gt;&lt;/keywords&gt;&lt;dates&gt;&lt;year&gt;2013&lt;/year&gt;&lt;/dates&gt;&lt;isbn&gt;1367-4803&lt;/isbn&gt;&lt;urls&gt;&lt;related-urls&gt;&lt;url&gt;https://academic.oup.com/bioinformatics/article-lookup/doi/10.1093/bioinformatics/btt249&lt;/url&gt;&lt;url&gt;https://newapp.readcube.com/library/1c349ce6-27ca-44ea-b5f3-447bfda84003/item/3F331932-7E68-3A8E-95EE-3E14DCB6AECB&lt;/url&gt;&lt;/related-urls&gt;&lt;/urls&gt;&lt;electronic-resource-num&gt;10.1093/bioinformatics/btt249&lt;/electronic-resource-num&gt;&lt;/record&gt;&lt;/Cite&gt;&lt;/EndNote&gt;</w:instrText>
      </w:r>
      <w:r w:rsidR="00004F9F">
        <w:fldChar w:fldCharType="separate"/>
      </w:r>
      <w:r w:rsidR="00004F9F" w:rsidRPr="00004F9F">
        <w:rPr>
          <w:noProof/>
          <w:vertAlign w:val="superscript"/>
        </w:rPr>
        <w:t>13</w:t>
      </w:r>
      <w:r w:rsidR="00004F9F">
        <w:fldChar w:fldCharType="end"/>
      </w:r>
      <w:r>
        <w:t xml:space="preserve"> suggests powerful evolutionary constraints on the architecture required for retinal binding and photoisomerization.</w:t>
      </w:r>
    </w:p>
    <w:p w14:paraId="00000020" w14:textId="25FF7E66" w:rsidR="00EA6771" w:rsidRDefault="00BC1ABA">
      <w:pPr>
        <w:spacing w:before="0" w:after="120"/>
      </w:pPr>
      <w:r>
        <w:t xml:space="preserve">Microbial rhodopsins are often classified, annotated, and compared by tracking characteristic sequence motifs that are coupled to their function. However, the high sequence variability within the family complicates the analysis of large datasets obtained in metagenomics studies, particularly the comparison of distant subfamilies. Researchers in the field often resort to developing </w:t>
      </w:r>
      <w:r>
        <w:rPr>
          <w:i/>
          <w:iCs/>
        </w:rPr>
        <w:t>ad hoc</w:t>
      </w:r>
      <w:r>
        <w:t xml:space="preserve"> sequence numbering systems using a reference rhodopsin, such as </w:t>
      </w:r>
      <w:r>
        <w:rPr>
          <w:i/>
          <w:iCs/>
        </w:rPr>
        <w:t>Hs</w:t>
      </w:r>
      <w:r>
        <w:t xml:space="preserve">BR, channelrhodopsin-2 from </w:t>
      </w:r>
      <w:r>
        <w:rPr>
          <w:i/>
          <w:iCs/>
        </w:rPr>
        <w:t>Chlamydomonas reinhardtii</w:t>
      </w:r>
      <w:r>
        <w:t xml:space="preserve"> (</w:t>
      </w:r>
      <w:r>
        <w:rPr>
          <w:i/>
          <w:iCs/>
        </w:rPr>
        <w:t>Cr</w:t>
      </w:r>
      <w:r>
        <w:t>ChR2, the most common optogenetics tool)</w:t>
      </w:r>
      <w:r w:rsidR="00004F9F">
        <w:fldChar w:fldCharType="begin"/>
      </w:r>
      <w:r w:rsidR="00004F9F">
        <w:instrText xml:space="preserve"> ADDIN EN.CITE &lt;EndNote&gt;&lt;Cite&gt;&lt;Author&gt;Nagel&lt;/Author&gt;&lt;Year&gt;2003&lt;/Year&gt;&lt;RecNum&gt;25&lt;/RecNum&gt;&lt;DisplayText&gt;&lt;style face="superscript"&gt;14&lt;/style&gt;&lt;/DisplayText&gt;&lt;record&gt;&lt;rec-number&gt;25&lt;/rec-number&gt;&lt;foreign-keys&gt;&lt;key app="EN" db-id="xwws0xaz522afoeezt3xwavopwzefd5dwdxz" timestamp="1768843124"&gt;25&lt;/key&gt;&lt;/foreign-keys&gt;&lt;ref-type name="Journal Article"&gt;17&lt;/ref-type&gt;&lt;contributors&gt;&lt;authors&gt;&lt;author&gt;Nagel, Georg&lt;/author&gt;&lt;author&gt;Szellas, Tanjef&lt;/author&gt;&lt;author&gt;Huhn, Wolfram&lt;/author&gt;&lt;author&gt;Kateriya, Suneel&lt;/author&gt;&lt;author&gt;Adeishvili, Nona&lt;/author&gt;&lt;author&gt;Berthold, Peter&lt;/author&gt;&lt;author&gt;Ollig, Doris&lt;/author&gt;&lt;author&gt;Hegemann, Peter&lt;/author&gt;&lt;author&gt;Bamberg, Ernst&lt;/author&gt;&lt;/authors&gt;&lt;/contributors&gt;&lt;titles&gt;&lt;title&gt;Channelrhodopsin-2, a directly light-gated cation-selective membrane channel&lt;/title&gt;&lt;secondary-title&gt;Proceedings of the National Academy of Sciences&lt;/secondary-title&gt;&lt;alt-title&gt;Proc. Natl. Acad. Sci.&lt;/alt-title&gt;&lt;/titles&gt;&lt;periodical&gt;&lt;full-title&gt;Proceedings of the National Academy of Sciences&lt;/full-title&gt;&lt;abbr-1&gt;Proc. Natl. Acad. Sci.&lt;/abbr-1&gt;&lt;/periodical&gt;&lt;alt-periodical&gt;&lt;full-title&gt;Proceedings of the National Academy of Sciences&lt;/full-title&gt;&lt;abbr-1&gt;Proc. Natl. Acad. Sci.&lt;/abbr-1&gt;&lt;/alt-periodical&gt;&lt;pages&gt;13940-13945&lt;/pages&gt;&lt;volume&gt;100&lt;/volume&gt;&lt;number&gt;24&lt;/number&gt;&lt;dates&gt;&lt;year&gt;2003&lt;/year&gt;&lt;/dates&gt;&lt;isbn&gt;0027-8424&lt;/isbn&gt;&lt;urls&gt;&lt;related-urls&gt;&lt;url&gt;https://newapp.readcube.com/library/1c349ce6-27ca-44ea-b5f3-447bfda84003/item/41948b76-f794-46a8-bf75-ee8530eca266&lt;/url&gt;&lt;/related-urls&gt;&lt;/urls&gt;&lt;electronic-resource-num&gt;10.1073/pnas.1936192100&lt;/electronic-resource-num&gt;&lt;/record&gt;&lt;/Cite&gt;&lt;/EndNote&gt;</w:instrText>
      </w:r>
      <w:r w:rsidR="00004F9F">
        <w:fldChar w:fldCharType="separate"/>
      </w:r>
      <w:r w:rsidR="00004F9F" w:rsidRPr="00004F9F">
        <w:rPr>
          <w:noProof/>
          <w:vertAlign w:val="superscript"/>
        </w:rPr>
        <w:t>14</w:t>
      </w:r>
      <w:r w:rsidR="00004F9F">
        <w:fldChar w:fldCharType="end"/>
      </w:r>
      <w:r>
        <w:t xml:space="preserve">, or C1C2 also from </w:t>
      </w:r>
      <w:r>
        <w:rPr>
          <w:i/>
          <w:iCs/>
        </w:rPr>
        <w:t>Chlamydomonas reinhardtii</w:t>
      </w:r>
      <w:r>
        <w:t xml:space="preserve"> (the first channelrhodopsin structure, a chimera between channelrhodopsin-1 and 2)</w:t>
      </w:r>
      <w:r w:rsidR="00004F9F">
        <w:fldChar w:fldCharType="begin"/>
      </w:r>
      <w:r w:rsidR="00004F9F">
        <w:instrText xml:space="preserve"> ADDIN EN.CITE &lt;EndNote&gt;&lt;Cite&gt;&lt;Author&gt;Kato&lt;/Author&gt;&lt;Year&gt;2012&lt;/Year&gt;&lt;RecNum&gt;26&lt;/RecNum&gt;&lt;DisplayText&gt;&lt;style face="superscript"&gt;15&lt;/style&gt;&lt;/DisplayText&gt;&lt;record&gt;&lt;rec-number&gt;26&lt;/rec-number&gt;&lt;foreign-keys&gt;&lt;key app="EN" db-id="xwws0xaz522afoeezt3xwavopwzefd5dwdxz" timestamp="1768843124"&gt;26&lt;/key&gt;&lt;/foreign-keys&gt;&lt;ref-type name="Journal Article"&gt;17&lt;/ref-type&gt;&lt;contributors&gt;&lt;authors&gt;&lt;author&gt;Kato, Hideaki E.&lt;/author&gt;&lt;author&gt;Zhang, Feng&lt;/author&gt;&lt;author&gt;Yizhar, Ofer&lt;/author&gt;&lt;author&gt;Ramakrishnan, Charu&lt;/author&gt;&lt;author&gt;Nishizawa, Tomohiro&lt;/author&gt;&lt;author&gt;Hirata, Kunio&lt;/author&gt;&lt;author&gt;Ito, Jumpei&lt;/author&gt;&lt;author&gt;Aita, Yusuke&lt;/author&gt;&lt;author&gt;Tsukazaki, Tomoya&lt;/author&gt;&lt;author&gt;Hayashi, Shigehiko&lt;/author&gt;&lt;author&gt;Hegemann, Peter&lt;/author&gt;&lt;author&gt;Maturana, Andrés D.&lt;/author&gt;&lt;author&gt;Ishitani, Ryuichiro&lt;/author&gt;&lt;author&gt;Deisseroth, Karl&lt;/author&gt;&lt;author&gt;Nureki, Osamu&lt;/author&gt;&lt;/authors&gt;&lt;/contributors&gt;&lt;titles&gt;&lt;title&gt;Crystal structure of the channelrhodopsin light-gated cation channel&lt;/title&gt;&lt;secondary-title&gt;Nature&lt;/secondary-title&gt;&lt;alt-title&gt;Nature&lt;/alt-title&gt;&lt;/titles&gt;&lt;periodical&gt;&lt;full-title&gt;Nature&lt;/full-title&gt;&lt;abbr-1&gt;Nature&lt;/abbr-1&gt;&lt;/periodical&gt;&lt;alt-periodical&gt;&lt;full-title&gt;Nature&lt;/full-title&gt;&lt;abbr-1&gt;Nature&lt;/abbr-1&gt;&lt;/alt-periodical&gt;&lt;pages&gt;369-374&lt;/pages&gt;&lt;volume&gt;482&lt;/volume&gt;&lt;number&gt;7385&lt;/number&gt;&lt;dates&gt;&lt;year&gt;2012&lt;/year&gt;&lt;/dates&gt;&lt;isbn&gt;0028-0836&lt;/isbn&gt;&lt;urls&gt;&lt;related-urls&gt;&lt;url&gt;https://newapp.readcube.com/library/1c349ce6-27ca-44ea-b5f3-447bfda84003/item/ff872aa0-33a2-46c3-a99f-5f14c923bdd8&lt;/url&gt;&lt;/related-urls&gt;&lt;/urls&gt;&lt;electronic-resource-num&gt;10.1038/nature10870&lt;/electronic-resource-num&gt;&lt;/record&gt;&lt;/Cite&gt;&lt;/EndNote&gt;</w:instrText>
      </w:r>
      <w:r w:rsidR="00004F9F">
        <w:fldChar w:fldCharType="separate"/>
      </w:r>
      <w:r w:rsidR="00004F9F" w:rsidRPr="00004F9F">
        <w:rPr>
          <w:noProof/>
          <w:vertAlign w:val="superscript"/>
        </w:rPr>
        <w:t>15</w:t>
      </w:r>
      <w:r w:rsidR="00004F9F">
        <w:fldChar w:fldCharType="end"/>
      </w:r>
      <w:r>
        <w:t xml:space="preserve">. This makes it challenging to recognize equivalent positions and conserved motifs in different rhodopsins throughout the scientific literature. Other fields have overcome this hurdle by adopting generic residue-numbering </w:t>
      </w:r>
      <w:r w:rsidR="00A920F9">
        <w:t xml:space="preserve"> (GRN) </w:t>
      </w:r>
      <w:r>
        <w:t xml:space="preserve">systems. A prime example is the field of G protein-coupled receptors (GPCRs), in which the Ballesteros–Weinstein </w:t>
      </w:r>
      <w:r w:rsidR="00A920F9">
        <w:t>GRN system</w:t>
      </w:r>
      <w:r w:rsidR="00004F9F">
        <w:fldChar w:fldCharType="begin"/>
      </w:r>
      <w:r w:rsidR="00004F9F">
        <w:instrText xml:space="preserve"> ADDIN EN.CITE &lt;EndNote&gt;&lt;Cite&gt;&lt;Author&gt;Ballesteros&lt;/Author&gt;&lt;Year&gt;1995&lt;/Year&gt;&lt;RecNum&gt;2&lt;/RecNum&gt;&lt;DisplayText&gt;&lt;style face="superscript"&gt;16&lt;/style&gt;&lt;/DisplayText&gt;&lt;record&gt;&lt;rec-number&gt;2&lt;/rec-number&gt;&lt;foreign-keys&gt;&lt;key app="EN" db-id="xwws0xaz522afoeezt3xwavopwzefd5dwdxz" timestamp="1768843124"&gt;2&lt;/key&gt;&lt;/foreign-keys&gt;&lt;ref-type name="Journal Article"&gt;17&lt;/ref-type&gt;&lt;contributors&gt;&lt;authors&gt;&lt;author&gt;Ballesteros, Juan A.&lt;/author&gt;&lt;author&gt;Weinstein, Harel&lt;/author&gt;&lt;/authors&gt;&lt;/contributors&gt;&lt;titles&gt;&lt;title&gt;[19] Integrated methods for the construction of three-dimensional models and computational probing of structure-function relations in G protein-coupled receptors&lt;/title&gt;&lt;secondary-title&gt;Methods in Neurosciences&lt;/secondary-title&gt;&lt;alt-title&gt;Methods Neurosci.&lt;/alt-title&gt;&lt;/titles&gt;&lt;periodical&gt;&lt;full-title&gt;Methods in Neurosciences&lt;/full-title&gt;&lt;abbr-1&gt;Methods Neurosci.&lt;/abbr-1&gt;&lt;/periodical&gt;&lt;alt-periodical&gt;&lt;full-title&gt;Methods in Neurosciences&lt;/full-title&gt;&lt;abbr-1&gt;Methods Neurosci.&lt;/abbr-1&gt;&lt;/alt-periodical&gt;&lt;pages&gt;366-428&lt;/pages&gt;&lt;volume&gt;25&lt;/volume&gt;&lt;number&gt;25&lt;/number&gt;&lt;dates&gt;&lt;year&gt;1995&lt;/year&gt;&lt;/dates&gt;&lt;isbn&gt;1043-9471&lt;/isbn&gt;&lt;urls&gt;&lt;related-urls&gt;&lt;url&gt;http://scholar.google.com/scholar?q=related:dwZFQfTl214J:scholar.google.com/&amp;amp;hl=en&amp;amp;num=30&amp;amp;as_sdt=0,5&lt;/url&gt;&lt;url&gt;https://newapp.readcube.com/library/1c349ce6-27ca-44ea-b5f3-447bfda84003/item/6DFC6C68-242B-E236-536C-3E14DCA59F70&lt;/url&gt;&lt;/related-urls&gt;&lt;/urls&gt;&lt;electronic-resource-num&gt;10.1016/s1043-9471(05)80049-7&lt;/electronic-resource-num&gt;&lt;/record&gt;&lt;/Cite&gt;&lt;/EndNote&gt;</w:instrText>
      </w:r>
      <w:r w:rsidR="00004F9F">
        <w:fldChar w:fldCharType="separate"/>
      </w:r>
      <w:r w:rsidR="00004F9F" w:rsidRPr="00004F9F">
        <w:rPr>
          <w:noProof/>
          <w:vertAlign w:val="superscript"/>
        </w:rPr>
        <w:t>16</w:t>
      </w:r>
      <w:r w:rsidR="00004F9F">
        <w:fldChar w:fldCharType="end"/>
      </w:r>
      <w:r>
        <w:t xml:space="preserve">—or its descendant GPCRdb </w:t>
      </w:r>
      <w:r w:rsidR="00A920F9">
        <w:t>system</w:t>
      </w:r>
      <w:r w:rsidR="00004F9F">
        <w:fldChar w:fldCharType="begin"/>
      </w:r>
      <w:r w:rsidR="00004F9F">
        <w:instrText xml:space="preserve"> ADDIN EN.CITE &lt;EndNote&gt;&lt;Cite&gt;&lt;Author&gt;Isberg&lt;/Author&gt;&lt;Year&gt;2015&lt;/Year&gt;&lt;RecNum&gt;6&lt;/RecNum&gt;&lt;DisplayText&gt;&lt;style face="superscript"&gt;17&lt;/style&gt;&lt;/DisplayText&gt;&lt;record&gt;&lt;rec-number&gt;6&lt;/rec-number&gt;&lt;foreign-keys&gt;&lt;key app="EN" db-id="xwws0xaz522afoeezt3xwavopwzefd5dwdxz" timestamp="1768843124"&gt;6&lt;/key&gt;&lt;/foreign-keys&gt;&lt;ref-type name="Journal Article"&gt;17&lt;/ref-type&gt;&lt;contributors&gt;&lt;authors&gt;&lt;author&gt;Isberg, Vignir&lt;/author&gt;&lt;author&gt;Graaf, Chris de&lt;/author&gt;&lt;author&gt;Bortolato, Andrea&lt;/author&gt;&lt;author&gt;Cherezov, Vadim&lt;/author&gt;&lt;author&gt;Katritch, Vsevolod&lt;/author&gt;&lt;author&gt;Marshall, Fiona H.&lt;/author&gt;&lt;author&gt;Mordalski, Stefan&lt;/author&gt;&lt;author&gt;Pin, Jean-Philippe&lt;/author&gt;&lt;author&gt;Stevens, Raymond C.&lt;/author&gt;&lt;author&gt;Vriend, Gerrit&lt;/author&gt;&lt;author&gt;Gloriam, David E.&lt;/author&gt;&lt;/authors&gt;&lt;/contributors&gt;&lt;titles&gt;&lt;title&gt;Generic GPCR residue numbers – aligning topology maps while minding the gaps&lt;/title&gt;&lt;secondary-title&gt;Trends in Pharmacological Sciences&lt;/secondary-title&gt;&lt;alt-title&gt;Trends Pharmacol. Sci.&lt;/alt-title&gt;&lt;/titles&gt;&lt;periodical&gt;&lt;full-title&gt;Trends in Pharmacological Sciences&lt;/full-title&gt;&lt;abbr-1&gt;Trends Pharmacol. Sci.&lt;/abbr-1&gt;&lt;/periodical&gt;&lt;alt-periodical&gt;&lt;full-title&gt;Trends in Pharmacological Sciences&lt;/full-title&gt;&lt;abbr-1&gt;Trends Pharmacol. Sci.&lt;/abbr-1&gt;&lt;/alt-periodical&gt;&lt;pages&gt;22-31&lt;/pages&gt;&lt;volume&gt;36&lt;/volume&gt;&lt;number&gt;1&lt;/number&gt;&lt;dates&gt;&lt;year&gt;2015&lt;/year&gt;&lt;/dates&gt;&lt;isbn&gt;0165-6147&lt;/isbn&gt;&lt;urls&gt;&lt;related-urls&gt;&lt;url&gt;http://linkinghub.elsevier.com/retrieve/pii/S0165614714001928&lt;/url&gt;&lt;url&gt;https://newapp.readcube.com/library/1c349ce6-27ca-44ea-b5f3-447bfda84003/item/BBB15260-0B5B-A18E-8040-3E14E502F866&lt;/url&gt;&lt;/related-urls&gt;&lt;/urls&gt;&lt;electronic-resource-num&gt;10.1016/j.tips.2014.11.001&lt;/electronic-resource-num&gt;&lt;/record&gt;&lt;/Cite&gt;&lt;/EndNote&gt;</w:instrText>
      </w:r>
      <w:r w:rsidR="00004F9F">
        <w:fldChar w:fldCharType="separate"/>
      </w:r>
      <w:r w:rsidR="00004F9F" w:rsidRPr="00004F9F">
        <w:rPr>
          <w:noProof/>
          <w:vertAlign w:val="superscript"/>
        </w:rPr>
        <w:t>17</w:t>
      </w:r>
      <w:r w:rsidR="00004F9F">
        <w:fldChar w:fldCharType="end"/>
      </w:r>
      <w:r>
        <w:t>—assign a unique index to equivalent positions in different proteins. Similar systems developed for microbial rhodopsins are limited to a few specific families</w:t>
      </w:r>
      <w:r w:rsidR="00004F9F">
        <w:fldChar w:fldCharType="begin"/>
      </w:r>
      <w:r w:rsidR="00004F9F">
        <w:instrText xml:space="preserve"> ADDIN EN.CITE &lt;EndNote&gt;&lt;Cite&gt;&lt;Author&gt;Bertalan&lt;/Author&gt;&lt;Year&gt;2024&lt;/Year&gt;&lt;RecNum&gt;13&lt;/RecNum&gt;&lt;DisplayText&gt;&lt;style face="superscript"&gt;18&lt;/style&gt;&lt;/DisplayText&gt;&lt;record&gt;&lt;rec-number&gt;13&lt;/rec-number&gt;&lt;foreign-keys&gt;&lt;key app="EN" db-id="xwws0xaz522afoeezt3xwavopwzefd5dwdxz" timestamp="1768843124"&gt;13&lt;/key&gt;&lt;/foreign-keys&gt;&lt;ref-type name="Journal Article"&gt;17&lt;/ref-type&gt;&lt;contributors&gt;&lt;authors&gt;&lt;author&gt;Bertalan, Éva&lt;/author&gt;&lt;author&gt;Konno, Masae&lt;/author&gt;&lt;author&gt;Marín, María del Carmen&lt;/author&gt;&lt;author&gt;Bagherzadeh, Reza&lt;/author&gt;&lt;author&gt;Nagata, Takashi&lt;/author&gt;&lt;author&gt;Brown, Leonid&lt;/author&gt;&lt;author&gt;Inoue, Keiichi&lt;/author&gt;&lt;author&gt;Bondar, Ana-Nicoleta&lt;/author&gt;&lt;/authors&gt;&lt;/contributors&gt;&lt;titles&gt;&lt;title&gt;Hydrogen-Bonding and Hydrophobic Interaction Networks as Structural Determinants of Microbial Rhodopsin Function&lt;/title&gt;&lt;secondary-title&gt;The Journal of Physical Chemistry B&lt;/secondary-title&gt;&lt;alt-title&gt;J. Phys. Chem. B&lt;/alt-title&gt;&lt;/titles&gt;&lt;periodical&gt;&lt;full-title&gt;The Journal of Physical Chemistry B&lt;/full-title&gt;&lt;abbr-1&gt;J. Phys. Chem. B&lt;/abbr-1&gt;&lt;/periodical&gt;&lt;alt-periodical&gt;&lt;full-title&gt;The Journal of Physical Chemistry B&lt;/full-title&gt;&lt;abbr-1&gt;J. Phys. Chem. B&lt;/abbr-1&gt;&lt;/alt-periodical&gt;&lt;pages&gt;7407-7426&lt;/pages&gt;&lt;volume&gt;128&lt;/volume&gt;&lt;number&gt;30&lt;/number&gt;&lt;dates&gt;&lt;year&gt;2024&lt;/year&gt;&lt;/dates&gt;&lt;isbn&gt;1520-6106&lt;/isbn&gt;&lt;urls&gt;&lt;related-urls&gt;&lt;url&gt;https://newapp.readcube.com/library/1c349ce6-27ca-44ea-b5f3-447bfda84003/item/b2f496bf-2848-49b6-b752-3de601cf36a6&lt;/url&gt;&lt;/related-urls&gt;&lt;/urls&gt;&lt;electronic-resource-num&gt;10.1021/acs.jpcb.4c02946&lt;/electronic-resource-num&gt;&lt;/record&gt;&lt;/Cite&gt;&lt;/EndNote&gt;</w:instrText>
      </w:r>
      <w:r w:rsidR="00004F9F">
        <w:fldChar w:fldCharType="separate"/>
      </w:r>
      <w:r w:rsidR="00004F9F" w:rsidRPr="00004F9F">
        <w:rPr>
          <w:noProof/>
          <w:vertAlign w:val="superscript"/>
        </w:rPr>
        <w:t>18</w:t>
      </w:r>
      <w:r w:rsidR="00004F9F">
        <w:fldChar w:fldCharType="end"/>
      </w:r>
      <w:r>
        <w:t xml:space="preserve"> and cannot be applied across the entire superfamily.</w:t>
      </w:r>
    </w:p>
    <w:p w14:paraId="00000021" w14:textId="31889554" w:rsidR="00EA6771" w:rsidRDefault="00BC1ABA">
      <w:pPr>
        <w:spacing w:before="0" w:after="120"/>
      </w:pPr>
      <w:r>
        <w:t xml:space="preserve">In this work, we develop a </w:t>
      </w:r>
      <w:r w:rsidR="00A920F9">
        <w:t>GRN</w:t>
      </w:r>
      <w:r>
        <w:t xml:space="preserve"> system for microbial rhodopsins </w:t>
      </w:r>
      <w:r w:rsidRPr="00765E90">
        <w:rPr>
          <w:highlight w:val="cyan"/>
        </w:rPr>
        <w:t>(GRN-MR)</w:t>
      </w:r>
      <w:r>
        <w:t xml:space="preserve"> based on the structure of the retinal-binding site, rather than on sequence conservation. This numbering system provides a consistent framework for comparing residues across even the most divergent rhodopsins. Using a dataset of 129 structures and approximately 40,000 sequences, we demonstrate its utility by mapping functionally important residues across ion pumps, channels, and sensory rhodopsins, and by identifying conserved sequence signatures in both characterized and previously uncharacterized rhodopsin families.</w:t>
      </w:r>
    </w:p>
    <w:p w14:paraId="00000022" w14:textId="77777777" w:rsidR="00EA6771" w:rsidRDefault="00EA6771"/>
    <w:p w14:paraId="00000023" w14:textId="77777777" w:rsidR="00EA6771" w:rsidRDefault="00EA6771"/>
    <w:p w14:paraId="6720606E" w14:textId="77777777" w:rsidR="004C244A" w:rsidRDefault="004C244A">
      <w:pPr>
        <w:rPr>
          <w:rFonts w:ascii="Cambria" w:eastAsia="Cambria" w:hAnsi="Cambria" w:cs="Cambria"/>
          <w:color w:val="000000"/>
          <w:sz w:val="32"/>
          <w:szCs w:val="32"/>
        </w:rPr>
      </w:pPr>
      <w:r>
        <w:br w:type="page"/>
      </w:r>
    </w:p>
    <w:p w14:paraId="00000024" w14:textId="2E329F92" w:rsidR="00EA6771" w:rsidRDefault="00BC1ABA">
      <w:pPr>
        <w:pStyle w:val="Heading1"/>
        <w:spacing w:before="0" w:after="240"/>
      </w:pPr>
      <w:r>
        <w:lastRenderedPageBreak/>
        <w:t>Results</w:t>
      </w:r>
    </w:p>
    <w:p w14:paraId="00000025" w14:textId="77777777" w:rsidR="00EA6771" w:rsidRDefault="00BC1ABA">
      <w:pPr>
        <w:pStyle w:val="Heading2"/>
      </w:pPr>
      <w:bookmarkStart w:id="6" w:name="_heading=h.u5kekan1rfu4" w:colFirst="0" w:colLast="0"/>
      <w:bookmarkEnd w:id="6"/>
      <w:r>
        <w:t>Assembly of a dataset of microbial rhodopsin structures</w:t>
      </w:r>
    </w:p>
    <w:p w14:paraId="00000026" w14:textId="77777777" w:rsidR="00EA6771" w:rsidRDefault="00BC1ABA">
      <w:r>
        <w:t xml:space="preserve">Comparative structural analysis of microbial rhodopsins has been somewhat hindered by limited structural coverage of certain functional classes and taxonomic groups. To address this limitation, we assembled a comprehensive dataset of 129 structures, combining 69 experimentally determined structures and 60 computationally predicted models </w:t>
      </w:r>
      <w:r>
        <w:rPr>
          <w:b/>
          <w:bCs/>
        </w:rPr>
        <w:t>(Fig. 1)</w:t>
      </w:r>
      <w:r>
        <w:t>. The dataset includes rhodopsins from all domains of life—archaea (27, 21%), bacteria (42, 33%), and eukaryota (50, 39%)—and also includes synthetic variants (5, 4%) and viral rhodopsins (5, 4%). Functionally, the dataset spans proton pumps (42, 33%), cation channels (28, 22%), regulatory rhodopsins with fused domains (14, 11%), anion channels (12, 9%), chloride pumps (12, 9%), transducer activators (8, 6%), sodium pumps (6, 5%), and rhodopsins of undefined function (7, 5%). Due to biases in available structural databases, proton pumps are overrepresented in the experimentally determined structures (31/69, 45%). To balance functional coverage, we enriched underrepresented families through predictive structural modeling: enzyme/channel/transporter regulators (12 predictions), cation channels (11), proton pumps (11), anion channels (8), chloride pumps (6), transducer activators (6), sodium pumps (3), and rhodopsins of undefined function (3).</w:t>
      </w:r>
    </w:p>
    <w:p w14:paraId="00000027" w14:textId="0C104510" w:rsidR="00EA6771" w:rsidRDefault="00BC1ABA">
      <w:r>
        <w:t>The dataset reflects known taxonomic distributions of rhodopsin functions. Channelrhodopsins—both cation-conducting (23/28) and anion-conducting (10/12)—are concentrated in eukaryotes, consistent with their restriction to algae and relate</w:t>
      </w:r>
      <w:r w:rsidRPr="00DC2BB5">
        <w:t>d protists</w:t>
      </w:r>
      <w:r w:rsidR="00004F9F">
        <w:fldChar w:fldCharType="begin"/>
      </w:r>
      <w:r w:rsidR="00004F9F">
        <w:instrText xml:space="preserve"> ADDIN EN.CITE &lt;EndNote&gt;&lt;Cite&gt;&lt;Author&gt;Govorunova&lt;/Author&gt;&lt;Year&gt;2021&lt;/Year&gt;&lt;RecNum&gt;27&lt;/RecNum&gt;&lt;DisplayText&gt;&lt;style face="superscript"&gt;19&lt;/style&gt;&lt;/DisplayText&gt;&lt;record&gt;&lt;rec-number&gt;27&lt;/rec-number&gt;&lt;foreign-keys&gt;&lt;key app="EN" db-id="xwws0xaz522afoeezt3xwavopwzefd5dwdxz" timestamp="1768843124"&gt;27&lt;/key&gt;&lt;/foreign-keys&gt;&lt;ref-type name="Journal Article"&gt;17&lt;/ref-type&gt;&lt;contributors&gt;&lt;authors&gt;&lt;author&gt;Govorunova, Elena G.&lt;/author&gt;&lt;author&gt;Sineshchekov, Oleg A.&lt;/author&gt;&lt;author&gt;Li, Hai&lt;/author&gt;&lt;author&gt;Wang, Yumei&lt;/author&gt;&lt;author&gt;Brown, Leonid S.&lt;/author&gt;&lt;author&gt;Palmateer, Alyssa&lt;/author&gt;&lt;author&gt;Melkonian, Michael&lt;/author&gt;&lt;author&gt;Cheng, Shifeng&lt;/author&gt;&lt;author&gt;Carpenter, Eric&lt;/author&gt;&lt;author&gt;Patterson, Jordan&lt;/author&gt;&lt;author&gt;Wong, Gane K. S.&lt;/author&gt;&lt;author&gt;Spudich, John L.&lt;/author&gt;&lt;/authors&gt;&lt;/contributors&gt;&lt;titles&gt;&lt;title&gt;Cation and Anion Channelrhodopsins: Sequence Motifs and Taxonomic Distribution&lt;/title&gt;&lt;secondary-title&gt;mBio&lt;/secondary-title&gt;&lt;alt-title&gt;mBio&lt;/alt-title&gt;&lt;/titles&gt;&lt;periodical&gt;&lt;full-title&gt;mBio&lt;/full-title&gt;&lt;abbr-1&gt;mBio&lt;/abbr-1&gt;&lt;/periodical&gt;&lt;alt-periodical&gt;&lt;full-title&gt;mBio&lt;/full-title&gt;&lt;abbr-1&gt;mBio&lt;/abbr-1&gt;&lt;/alt-periodical&gt;&lt;pages&gt;10.1128/mbio.01656-21&lt;/pages&gt;&lt;volume&gt;12&lt;/volume&gt;&lt;number&gt;4&lt;/number&gt;&lt;dates&gt;&lt;year&gt;2021&lt;/year&gt;&lt;/dates&gt;&lt;urls&gt;&lt;related-urls&gt;&lt;url&gt;https://newapp.readcube.com/library/1c349ce6-27ca-44ea-b5f3-447bfda84003/item/b6117db9-9516-4fa3-9039-fcfe4b3cd8f1&lt;/url&gt;&lt;/related-urls&gt;&lt;/urls&gt;&lt;electronic-resource-num&gt;10.1128/mbio.01656-21&lt;/electronic-resource-num&gt;&lt;/record&gt;&lt;/Cite&gt;&lt;/EndNote&gt;</w:instrText>
      </w:r>
      <w:r w:rsidR="00004F9F">
        <w:fldChar w:fldCharType="separate"/>
      </w:r>
      <w:r w:rsidR="00004F9F" w:rsidRPr="00004F9F">
        <w:rPr>
          <w:noProof/>
          <w:vertAlign w:val="superscript"/>
        </w:rPr>
        <w:t>19</w:t>
      </w:r>
      <w:r w:rsidR="00004F9F">
        <w:fldChar w:fldCharType="end"/>
      </w:r>
      <w:r w:rsidRPr="00DC2BB5">
        <w:t>. Similarly, enzyme/channel/transporter regulatory rhodopsins are predominantly</w:t>
      </w:r>
      <w:r>
        <w:t xml:space="preserve"> </w:t>
      </w:r>
      <w:r w:rsidRPr="00D731F2">
        <w:t>eukaryotic (</w:t>
      </w:r>
      <w:r>
        <w:t>12/14), consistent with enzyme rhodopsins having been identified mostly in fungi, green algae, and choanoflagellates</w:t>
      </w:r>
      <w:r w:rsidR="00004F9F">
        <w:fldChar w:fldCharType="begin"/>
      </w:r>
      <w:r w:rsidR="00004F9F">
        <w:instrText xml:space="preserve"> ADDIN EN.CITE &lt;EndNote&gt;&lt;Cite&gt;&lt;Author&gt;Ikuta&lt;/Author&gt;&lt;Year&gt;2020&lt;/Year&gt;&lt;RecNum&gt;23&lt;/RecNum&gt;&lt;DisplayText&gt;&lt;style face="superscript"&gt;10&lt;/style&gt;&lt;/DisplayText&gt;&lt;record&gt;&lt;rec-number&gt;23&lt;/rec-number&gt;&lt;foreign-keys&gt;&lt;key app="EN" db-id="xwws0xaz522afoeezt3xwavopwzefd5dwdxz" timestamp="1768843124"&gt;23&lt;/key&gt;&lt;/foreign-keys&gt;&lt;ref-type name="Journal Article"&gt;17&lt;/ref-type&gt;&lt;contributors&gt;&lt;authors&gt;&lt;author&gt;Ikuta, Tatsuya&lt;/author&gt;&lt;author&gt;Shihoya, Wataru&lt;/author&gt;&lt;author&gt;Sugiura, Masahiro&lt;/author&gt;&lt;author&gt;Yoshida, Kazuho&lt;/author&gt;&lt;author&gt;Watari, Masahito&lt;/author&gt;&lt;author&gt;Tokano, Takaya&lt;/author&gt;&lt;author&gt;Yamashita, Keitaro&lt;/author&gt;&lt;author&gt;Katayama, Kota&lt;/author&gt;&lt;author&gt;Tsunoda, Satoshi P.&lt;/author&gt;&lt;author&gt;Uchihashi, Takayuki&lt;/author&gt;&lt;author&gt;Kandori, Hideki&lt;/author&gt;&lt;author&gt;Nureki, Osamu&lt;/author&gt;&lt;/authors&gt;&lt;/contributors&gt;&lt;titles&gt;&lt;title&gt;Structural insights into the mechanism of rhodopsin phosphodiesterase&lt;/title&gt;&lt;secondary-title&gt;Nature Communications&lt;/secondary-title&gt;&lt;alt-title&gt;Nat. Commun.&lt;/alt-title&gt;&lt;/titles&gt;&lt;periodical&gt;&lt;full-title&gt;Nature Communications&lt;/full-title&gt;&lt;abbr-1&gt;Nat. Commun.&lt;/abbr-1&gt;&lt;/periodical&gt;&lt;alt-periodical&gt;&lt;full-title&gt;Nature Communications&lt;/full-title&gt;&lt;abbr-1&gt;Nat. Commun.&lt;/abbr-1&gt;&lt;/alt-periodical&gt;&lt;pages&gt;5605&lt;/pages&gt;&lt;volume&gt;11&lt;/volume&gt;&lt;number&gt;1&lt;/number&gt;&lt;dates&gt;&lt;year&gt;2020&lt;/year&gt;&lt;/dates&gt;&lt;urls&gt;&lt;related-urls&gt;&lt;url&gt;https://newapp.readcube.com/library/1c349ce6-27ca-44ea-b5f3-447bfda84003/item/41b9d348-4ffb-4a96-bad0-aa61c9e9644b&lt;/url&gt;&lt;/related-urls&gt;&lt;/urls&gt;&lt;electronic-resource-num&gt;10.1038/s41467-020-19376-7&lt;/electronic-resource-num&gt;&lt;/record&gt;&lt;/Cite&gt;&lt;/EndNote&gt;</w:instrText>
      </w:r>
      <w:r w:rsidR="00004F9F">
        <w:fldChar w:fldCharType="separate"/>
      </w:r>
      <w:r w:rsidR="00004F9F" w:rsidRPr="00004F9F">
        <w:rPr>
          <w:noProof/>
          <w:vertAlign w:val="superscript"/>
        </w:rPr>
        <w:t>10</w:t>
      </w:r>
      <w:r w:rsidR="00004F9F">
        <w:fldChar w:fldCharType="end"/>
      </w:r>
      <w:r>
        <w:t>. Sodium pumps appear exclusively in bacteria (6/6), consistent with their known distribution in marine flavobacteria and related lineages</w:t>
      </w:r>
      <w:r w:rsidR="00004F9F">
        <w:fldChar w:fldCharType="begin"/>
      </w:r>
      <w:r w:rsidR="00004F9F">
        <w:instrText xml:space="preserve"> ADDIN EN.CITE &lt;EndNote&gt;&lt;Cite&gt;&lt;Author&gt;Inoue&lt;/Author&gt;&lt;Year&gt;2013&lt;/Year&gt;&lt;RecNum&gt;8&lt;/RecNum&gt;&lt;DisplayText&gt;&lt;style face="superscript"&gt;20&lt;/style&gt;&lt;/DisplayText&gt;&lt;record&gt;&lt;rec-number&gt;8&lt;/rec-number&gt;&lt;foreign-keys&gt;&lt;key app="EN" db-id="xwws0xaz522afoeezt3xwavopwzefd5dwdxz" timestamp="1768843124"&gt;8&lt;/key&gt;&lt;/foreign-keys&gt;&lt;ref-type name="Journal Article"&gt;17&lt;/ref-type&gt;&lt;contributors&gt;&lt;authors&gt;&lt;author&gt;Inoue, Keiichi&lt;/author&gt;&lt;author&gt;Ono, Hikaru&lt;/author&gt;&lt;author&gt;Abe-Yoshizumi, Rei&lt;/author&gt;&lt;author&gt;Yoshizawa, Susumu&lt;/author&gt;&lt;author&gt;Ito, Hiroyasu&lt;/author&gt;&lt;author&gt;Kogure, Kazuhiro&lt;/author&gt;&lt;author&gt;Kandori, Hideki&lt;/author&gt;&lt;/authors&gt;&lt;/contributors&gt;&lt;titles&gt;&lt;title&gt;A light-driven sodium ion pump in marine bacteria&lt;/title&gt;&lt;secondary-title&gt;Nature Communications&lt;/secondary-title&gt;&lt;alt-title&gt;Nat. Commun.&lt;/alt-title&gt;&lt;/titles&gt;&lt;periodical&gt;&lt;full-title&gt;Nature Communications&lt;/full-title&gt;&lt;abbr-1&gt;Nat. Commun.&lt;/abbr-1&gt;&lt;/periodical&gt;&lt;alt-periodical&gt;&lt;full-title&gt;Nature Communications&lt;/full-title&gt;&lt;abbr-1&gt;Nat. Commun.&lt;/abbr-1&gt;&lt;/alt-periodical&gt;&lt;pages&gt;1678&lt;/pages&gt;&lt;volume&gt;4&lt;/volume&gt;&lt;number&gt;1&lt;/number&gt;&lt;dates&gt;&lt;year&gt;2013&lt;/year&gt;&lt;/dates&gt;&lt;urls&gt;&lt;related-urls&gt;&lt;url&gt;https://newapp.readcube.com/library/1c349ce6-27ca-44ea-b5f3-447bfda84003/item/e2c4792b-2b3d-4c15-a74a-93f19c5350d8&lt;/url&gt;&lt;/related-urls&gt;&lt;/urls&gt;&lt;electronic-resource-num&gt;10.1038/ncomms2689&lt;/electronic-resource-num&gt;&lt;/record&gt;&lt;/Cite&gt;&lt;/EndNote&gt;</w:instrText>
      </w:r>
      <w:r w:rsidR="00004F9F">
        <w:fldChar w:fldCharType="separate"/>
      </w:r>
      <w:r w:rsidR="00004F9F" w:rsidRPr="00004F9F">
        <w:rPr>
          <w:noProof/>
          <w:vertAlign w:val="superscript"/>
        </w:rPr>
        <w:t>20</w:t>
      </w:r>
      <w:r w:rsidR="00004F9F">
        <w:fldChar w:fldCharType="end"/>
      </w:r>
      <w:r>
        <w:t>. Chloride pumps are found in both archaea and bacteria, reflecting independent evolutionary origins in these lineages</w:t>
      </w:r>
      <w:r w:rsidR="00004F9F">
        <w:fldChar w:fldCharType="begin"/>
      </w:r>
      <w:r w:rsidR="00004F9F">
        <w:instrText xml:space="preserve"> ADDIN EN.CITE &lt;EndNote&gt;&lt;Cite&gt;&lt;Author&gt;Yoshizawa&lt;/Author&gt;&lt;Year&gt;2014&lt;/Year&gt;&lt;RecNum&gt;28&lt;/RecNum&gt;&lt;DisplayText&gt;&lt;style face="superscript"&gt;21&lt;/style&gt;&lt;/DisplayText&gt;&lt;record&gt;&lt;rec-number&gt;28&lt;/rec-number&gt;&lt;foreign-keys&gt;&lt;key app="EN" db-id="xwws0xaz522afoeezt3xwavopwzefd5dwdxz" timestamp="1768843124"&gt;28&lt;/key&gt;&lt;/foreign-keys&gt;&lt;ref-type name="Journal Article"&gt;17&lt;/ref-type&gt;&lt;contributors&gt;&lt;authors&gt;&lt;author&gt;Yoshizawa, Susumu&lt;/author&gt;&lt;author&gt;Kumagai, Yohei&lt;/author&gt;&lt;author&gt;Kim, Hana&lt;/author&gt;&lt;author&gt;Ogura, Yoshitoshi&lt;/author&gt;&lt;author&gt;Hayashi, Tetsuya&lt;/author&gt;&lt;author&gt;Iwasaki, Wataru&lt;/author&gt;&lt;author&gt;DeLong, Edward F.&lt;/author&gt;&lt;author&gt;Kogure, Kazuhiro&lt;/author&gt;&lt;/authors&gt;&lt;/contributors&gt;&lt;titles&gt;&lt;title&gt;Functional characterization of flavobacteria rhodopsins reveals a unique class of light-driven chloride pump in bacteria&lt;/title&gt;&lt;secondary-title&gt;Proceedings of the National Academy of Sciences&lt;/secondary-title&gt;&lt;alt-title&gt;Proc. Natl. Acad. Sci.&lt;/alt-title&gt;&lt;/titles&gt;&lt;periodical&gt;&lt;full-title&gt;Proceedings of the National Academy of Sciences&lt;/full-title&gt;&lt;abbr-1&gt;Proc. Natl. Acad. Sci.&lt;/abbr-1&gt;&lt;/periodical&gt;&lt;alt-periodical&gt;&lt;full-title&gt;Proceedings of the National Academy of Sciences&lt;/full-title&gt;&lt;abbr-1&gt;Proc. Natl. Acad. Sci.&lt;/abbr-1&gt;&lt;/alt-periodical&gt;&lt;pages&gt;6732-6737&lt;/pages&gt;&lt;volume&gt;111&lt;/volume&gt;&lt;number&gt;18&lt;/number&gt;&lt;dates&gt;&lt;year&gt;2014&lt;/year&gt;&lt;/dates&gt;&lt;isbn&gt;0027-8424&lt;/isbn&gt;&lt;urls&gt;&lt;related-urls&gt;&lt;url&gt;https://newapp.readcube.com/library/1c349ce6-27ca-44ea-b5f3-447bfda84003/item/e36c1d93-8776-4d2f-8ca7-6c5ea427c7ce&lt;/url&gt;&lt;/related-urls&gt;&lt;/urls&gt;&lt;electronic-resource-num&gt;10.1073/pnas.1403051111&lt;/electronic-resource-num&gt;&lt;/record&gt;&lt;/Cite&gt;&lt;/EndNote&gt;</w:instrText>
      </w:r>
      <w:r w:rsidR="00004F9F">
        <w:fldChar w:fldCharType="separate"/>
      </w:r>
      <w:r w:rsidR="00004F9F" w:rsidRPr="00004F9F">
        <w:rPr>
          <w:noProof/>
          <w:vertAlign w:val="superscript"/>
        </w:rPr>
        <w:t>21</w:t>
      </w:r>
      <w:r w:rsidR="00004F9F">
        <w:fldChar w:fldCharType="end"/>
      </w:r>
      <w:r>
        <w:t>. Proton pumps show the broadest distribution across Archaea, Bacteria, and Eukaryota, consistent with ancestral sequence reconstruction studies suggesting that the last common ancestor of microbial rhodopsins functioned as a light-driven proton pump</w:t>
      </w:r>
      <w:r w:rsidR="00004F9F">
        <w:fldChar w:fldCharType="begin"/>
      </w:r>
      <w:r w:rsidR="00004F9F">
        <w:instrText xml:space="preserve"> ADDIN EN.CITE &lt;EndNote&gt;&lt;Cite&gt;&lt;Author&gt;Sephus&lt;/Author&gt;&lt;Year&gt;2022&lt;/Year&gt;&lt;RecNum&gt;15&lt;/RecNum&gt;&lt;DisplayText&gt;&lt;style face="superscript"&gt;22&lt;/style&gt;&lt;/DisplayText&gt;&lt;record&gt;&lt;rec-number&gt;15&lt;/rec-number&gt;&lt;foreign-keys&gt;&lt;key app="EN" db-id="xwws0xaz522afoeezt3xwavopwzefd5dwdxz" timestamp="1768843124"&gt;15&lt;/key&gt;&lt;/foreign-keys&gt;&lt;ref-type name="Journal Article"&gt;17&lt;/ref-type&gt;&lt;contributors&gt;&lt;authors&gt;&lt;author&gt;Sephus, Cathryn D.&lt;/author&gt;&lt;author&gt;Fer, Evrim&lt;/author&gt;&lt;author&gt;Garcia, Amanda K.&lt;/author&gt;&lt;author&gt;Adam, Zachary R.&lt;/author&gt;&lt;author&gt;Schwieterman, Edward W.&lt;/author&gt;&lt;author&gt;Kacar, Betul&lt;/author&gt;&lt;/authors&gt;&lt;/contributors&gt;&lt;titles&gt;&lt;title&gt;Earliest Photic Zone Niches Probed by Ancestral Microbial Rhodopsins&lt;/title&gt;&lt;secondary-title&gt;Molecular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msac100&lt;/pages&gt;&lt;volume&gt;39&lt;/volume&gt;&lt;number&gt;5&lt;/number&gt;&lt;dates&gt;&lt;year&gt;2022&lt;/year&gt;&lt;/dates&gt;&lt;isbn&gt;0737-4038&lt;/isbn&gt;&lt;urls&gt;&lt;related-urls&gt;&lt;url&gt;https://newapp.readcube.com/library/1c349ce6-27ca-44ea-b5f3-447bfda84003/item/d407dfb7-f9e2-4c87-be2c-271f64b785a5&lt;/url&gt;&lt;/related-urls&gt;&lt;/urls&gt;&lt;electronic-resource-num&gt;10.1093/molbev/msac100&lt;/electronic-resource-num&gt;&lt;/record&gt;&lt;/Cite&gt;&lt;/EndNote&gt;</w:instrText>
      </w:r>
      <w:r w:rsidR="00004F9F">
        <w:fldChar w:fldCharType="separate"/>
      </w:r>
      <w:r w:rsidR="00004F9F" w:rsidRPr="00004F9F">
        <w:rPr>
          <w:noProof/>
          <w:vertAlign w:val="superscript"/>
        </w:rPr>
        <w:t>22</w:t>
      </w:r>
      <w:r w:rsidR="00004F9F">
        <w:fldChar w:fldCharType="end"/>
      </w:r>
      <w:r>
        <w:t>.</w:t>
      </w:r>
    </w:p>
    <w:p w14:paraId="00000028" w14:textId="77777777" w:rsidR="00EA6771" w:rsidRDefault="00BC1ABA">
      <w:pPr>
        <w:pStyle w:val="Heading2"/>
      </w:pPr>
      <w:r>
        <w:t>Validation of the structural predictions</w:t>
      </w:r>
    </w:p>
    <w:p w14:paraId="00000029" w14:textId="374B192D" w:rsidR="00EA6771" w:rsidRDefault="00BC1ABA">
      <w:r>
        <w:t xml:space="preserve">As nearly half of our dataset consists of predicted models, we first assessed their accuracy using two complementary validation sets of experimental structures: benchmark set A (n = 42), composed of structures deposited before September 2021 (which may have been used in the training of the structure prediction methods), and blind set B (n = 27), composed exclusively of structures deposited after the model training cutoff. We assessed the accuracy of the models by comparing the protein backbone, the retinal-binding pocket, and retinal </w:t>
      </w:r>
      <w:r>
        <w:rPr>
          <w:b/>
          <w:bCs/>
        </w:rPr>
        <w:t>(Supplementary Fig. 1)</w:t>
      </w:r>
      <w:r>
        <w:t xml:space="preserve">. The predicted models have high accuracy. Models in benchmark set A had a mean backbone Cα RMSD of 0.61 ± 0.23 Å, binding-pocket iRMSD of 0.51 ± 0.28 Å, and retinal L-RMSD of 0.41 ± </w:t>
      </w:r>
      <w:r>
        <w:rPr>
          <w:color w:val="000000"/>
        </w:rPr>
        <w:t>0.24 Å</w:t>
      </w:r>
      <w:r>
        <w:t>. Models in blind set B had a mean backbone Cα RMSD of 0.80 ± 0.24 Å, binding-pocket iRMSD of 0.75 ± 0.28 Å, and retinal L-RMSD of 0.61 ± 0.27 Å. The errors in blind set B are consistently higher, but the mean differences between the predicted models and the reference structures remain below 1 Å.</w:t>
      </w:r>
    </w:p>
    <w:p w14:paraId="0000002A" w14:textId="7AA59B9E" w:rsidR="00EA6771" w:rsidRDefault="00BC1ABA">
      <w:r>
        <w:t xml:space="preserve">To illustrate the accuracy of the predicted models, we show experimental and predicted structures for six representative rhodopsins spanning different functional classes </w:t>
      </w:r>
      <w:r>
        <w:rPr>
          <w:b/>
          <w:bCs/>
        </w:rPr>
        <w:t>(Fig. 2)</w:t>
      </w:r>
      <w:r>
        <w:t>.</w:t>
      </w:r>
      <w:r>
        <w:rPr>
          <w:b/>
          <w:bCs/>
        </w:rPr>
        <w:t xml:space="preserve"> </w:t>
      </w:r>
      <w:r>
        <w:t xml:space="preserve">In all cases, the overall fold was accurately reproduced, with loops largely correctly positioned </w:t>
      </w:r>
      <w:r>
        <w:rPr>
          <w:b/>
          <w:bCs/>
        </w:rPr>
        <w:t>(Fig. 2a).</w:t>
      </w:r>
      <w:r>
        <w:t xml:space="preserve"> The retinal-binding pocket was also consistently modeled at sub-angstrom precision </w:t>
      </w:r>
      <w:r>
        <w:rPr>
          <w:b/>
          <w:bCs/>
        </w:rPr>
        <w:t>(Fig. 2b)</w:t>
      </w:r>
      <w:r>
        <w:t>, including accurate handling of unusual 6-s-</w:t>
      </w:r>
      <w:r>
        <w:rPr>
          <w:i/>
          <w:iCs/>
        </w:rPr>
        <w:t>cis</w:t>
      </w:r>
      <w:r>
        <w:t xml:space="preserve"> β-ionone ring conformations (as observed in the cation channelrhodopsin </w:t>
      </w:r>
      <w:r>
        <w:rPr>
          <w:i/>
          <w:iCs/>
        </w:rPr>
        <w:t>Kn</w:t>
      </w:r>
      <w:r>
        <w:t>ChR), consistent with the non-G rule</w:t>
      </w:r>
      <w:r w:rsidR="00004F9F">
        <w:fldChar w:fldCharType="begin">
          <w:fldData xml:space="preserve">PEVuZE5vdGU+PENpdGU+PEF1dGhvcj5LYXRvPC9BdXRob3I+PFllYXI+MjAxNTwvWWVhcj48UmVj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</w:fldData>
        </w:fldChar>
      </w:r>
      <w:r w:rsidR="00004F9F">
        <w:instrText xml:space="preserve"> ADDIN EN.CITE </w:instrText>
      </w:r>
      <w:r w:rsidR="00004F9F">
        <w:fldChar w:fldCharType="begin">
          <w:fldData xml:space="preserve">PEVuZE5vdGU+PENpdGU+PEF1dGhvcj5LYXRvPC9BdXRob3I+PFllYXI+MjAxNTwvWWVhcj48UmVj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</w:fldData>
        </w:fldChar>
      </w:r>
      <w:r w:rsidR="00004F9F">
        <w:instrText xml:space="preserve"> ADDIN EN.CITE.DATA </w:instrText>
      </w:r>
      <w:r w:rsidR="00004F9F">
        <w:fldChar w:fldCharType="end"/>
      </w:r>
      <w:r w:rsidR="00004F9F">
        <w:fldChar w:fldCharType="separate"/>
      </w:r>
      <w:r w:rsidR="00004F9F" w:rsidRPr="00004F9F">
        <w:rPr>
          <w:noProof/>
          <w:vertAlign w:val="superscript"/>
        </w:rPr>
        <w:t>23, 24, 25</w:t>
      </w:r>
      <w:r w:rsidR="00004F9F">
        <w:fldChar w:fldCharType="end"/>
      </w:r>
      <w:r>
        <w:t>. These results show that current structure prediction methods reliably capture both the global rhodopsin fold and the details of the retinal-binding pocket, supporting the inclusion of predicted structures to increase the diversity of our dataset.</w:t>
      </w:r>
    </w:p>
    <w:p w14:paraId="0000002B" w14:textId="77777777" w:rsidR="00EA6771" w:rsidRDefault="00BC1ABA">
      <w:pPr>
        <w:pStyle w:val="Heading2"/>
      </w:pPr>
      <w:r>
        <w:lastRenderedPageBreak/>
        <w:t>Overall structural conservation of the microbial rhodopsin fold</w:t>
      </w:r>
    </w:p>
    <w:p w14:paraId="0000002C" w14:textId="6B378239" w:rsidR="00EA6771" w:rsidRDefault="00BC1ABA">
      <w:bookmarkStart w:id="7" w:name="_Hlk219815616"/>
      <w:r>
        <w:t>To analyze structural conservation across the dataset, we calculated pairwise RMSDs between Cα atoms of the transmembrane helices for all structure pairs</w:t>
      </w:r>
      <w:bookmarkStart w:id="8" w:name="_Hlk219815818"/>
      <w:r>
        <w:t xml:space="preserve">. The resulting RMSD matrix </w:t>
      </w:r>
      <w:r>
        <w:rPr>
          <w:b/>
          <w:bCs/>
        </w:rPr>
        <w:t>(Fig. 3)</w:t>
      </w:r>
      <w:r>
        <w:t xml:space="preserve"> reveals substantial structural conservation</w:t>
      </w:r>
      <w:r w:rsidR="00776D99">
        <w:t xml:space="preserve"> across the superfamily. However,</w:t>
      </w:r>
      <w:r w:rsidR="008601CE">
        <w:t xml:space="preserve"> </w:t>
      </w:r>
      <w:r>
        <w:t>sequen</w:t>
      </w:r>
      <w:r w:rsidRPr="008601CE">
        <w:t>ce identity</w:t>
      </w:r>
      <w:r w:rsidR="008601CE" w:rsidRPr="008601CE">
        <w:t xml:space="preserve"> is low, averaging</w:t>
      </w:r>
      <w:r w:rsidR="00DC1A1B" w:rsidRPr="008601CE">
        <w:t xml:space="preserve"> 21</w:t>
      </w:r>
      <w:bookmarkStart w:id="9" w:name="_Hlk219815493"/>
      <w:r w:rsidR="00D731F2" w:rsidRPr="008601CE">
        <w:t xml:space="preserve"> ± </w:t>
      </w:r>
      <w:bookmarkEnd w:id="9"/>
      <w:r w:rsidR="00DC1A1B" w:rsidRPr="008601CE">
        <w:t>9% in the TM bundle</w:t>
      </w:r>
      <w:r w:rsidR="0047293C" w:rsidRPr="008601CE">
        <w:t xml:space="preserve"> (</w:t>
      </w:r>
      <w:r w:rsidR="00DC1A1B" w:rsidRPr="008601CE">
        <w:t>min = 7%</w:t>
      </w:r>
      <w:r w:rsidR="0047293C" w:rsidRPr="008601CE">
        <w:t xml:space="preserve">) and </w:t>
      </w:r>
      <w:r w:rsidR="00DC1A1B" w:rsidRPr="008601CE">
        <w:t>19</w:t>
      </w:r>
      <w:r w:rsidR="0047293C" w:rsidRPr="008601CE">
        <w:t xml:space="preserve"> ± </w:t>
      </w:r>
      <w:r w:rsidR="00DC1A1B" w:rsidRPr="008601CE">
        <w:t>9%</w:t>
      </w:r>
      <w:r w:rsidR="0047293C" w:rsidRPr="008601CE">
        <w:t xml:space="preserve"> in the full sequence</w:t>
      </w:r>
      <w:r w:rsidR="008601CE" w:rsidRPr="008601CE">
        <w:t xml:space="preserve"> (min = 6%)</w:t>
      </w:r>
      <w:r>
        <w:t xml:space="preserve">. </w:t>
      </w:r>
      <w:bookmarkEnd w:id="8"/>
      <w:r>
        <w:t>Hierarchical clustering of the RMSD matrix identified a single main structural cluster, confirming that microbial rhodopsin fold is highly conserved across the superfamily. A generic residue-numbering system for microbial rhodopsins should therefore be based on structural features rather than sequence.</w:t>
      </w:r>
    </w:p>
    <w:bookmarkEnd w:id="7"/>
    <w:p w14:paraId="0000002D" w14:textId="77777777" w:rsidR="00EA6771" w:rsidRDefault="00BC1ABA">
      <w:pPr>
        <w:pStyle w:val="Heading2"/>
        <w:rPr>
          <w:color w:val="1A1C1E"/>
          <w:highlight w:val="white"/>
        </w:rPr>
      </w:pPr>
      <w:r>
        <w:t>Development of the generic residue-numbering system</w:t>
      </w:r>
    </w:p>
    <w:p w14:paraId="0000002E" w14:textId="0B516FB3" w:rsidR="00EA6771" w:rsidRDefault="00BC1ABA">
      <w:r>
        <w:t xml:space="preserve">The </w:t>
      </w:r>
      <w:r w:rsidRPr="00765E90">
        <w:rPr>
          <w:highlight w:val="cyan"/>
        </w:rPr>
        <w:t>GRN-MR system</w:t>
      </w:r>
      <w:r>
        <w:t xml:space="preserve"> was inspired by the Ballesteros-Weinstein system for G protein-coupled </w:t>
      </w:r>
      <w:r w:rsidR="00D421C8">
        <w:t>receptors but</w:t>
      </w:r>
      <w:r>
        <w:t xml:space="preserve"> adapted to the unique architecture of microbial rhodopsins. </w:t>
      </w:r>
      <w:r w:rsidRPr="00765E90">
        <w:rPr>
          <w:highlight w:val="cyan"/>
        </w:rPr>
        <w:t>GRN-MR codes</w:t>
      </w:r>
      <w:r>
        <w:t xml:space="preserve"> consist of two numbers: the first denotes the helix (1-7) and the second the position within the helix relative to the residue closest to retinal, defined as position 50. For example, position 7.46 denotes a residue in TM7, four residues before the Schiff base-forming lysine (defined as 7.50).</w:t>
      </w:r>
    </w:p>
    <w:p w14:paraId="0000002F" w14:textId="2F22C0FF" w:rsidR="00EA6771" w:rsidRDefault="00BC1ABA">
      <w:r>
        <w:t xml:space="preserve">The first task in developing the </w:t>
      </w:r>
      <w:r w:rsidRPr="00765E90">
        <w:rPr>
          <w:highlight w:val="cyan"/>
        </w:rPr>
        <w:t>GRN-MR system</w:t>
      </w:r>
      <w:r>
        <w:t xml:space="preserve"> was identifying the closest residues to retinal in each helix </w:t>
      </w:r>
      <w:r>
        <w:rPr>
          <w:b/>
          <w:bCs/>
        </w:rPr>
        <w:t>(Fig. 4a),</w:t>
      </w:r>
      <w:r>
        <w:t xml:space="preserve"> which serve as the ‘anchors’ of the numbering system . The distance profiles along each helix </w:t>
      </w:r>
      <w:r>
        <w:rPr>
          <w:b/>
          <w:bCs/>
        </w:rPr>
        <w:t xml:space="preserve">(Fig. 4b) </w:t>
      </w:r>
      <w:r>
        <w:t xml:space="preserve">exhibit the expected systematic variations, reaching their minima at central positions and increasing toward the N- and C-termini. The binding pocket (&lt;3.5 Å around retinal) is formed by residues from TM3-7. Only two residues in TM2 are part of the extended pocket (&lt;6 Å), while TM1 is at a peripheral location within the 7-TM bundle and further from retinal. The closest residue to retinal in each helix is designated as an anchor </w:t>
      </w:r>
      <w:r>
        <w:rPr>
          <w:b/>
          <w:bCs/>
        </w:rPr>
        <w:t>(Fig. 4b, vertical lines)</w:t>
      </w:r>
      <w:r>
        <w:t xml:space="preserve">. The sequence variability around the anchor positions </w:t>
      </w:r>
      <w:r>
        <w:rPr>
          <w:b/>
          <w:bCs/>
        </w:rPr>
        <w:t>(Supplementary Fig. 2</w:t>
      </w:r>
      <w:r w:rsidR="0044580F">
        <w:rPr>
          <w:b/>
          <w:bCs/>
        </w:rPr>
        <w:t>b</w:t>
      </w:r>
      <w:r>
        <w:rPr>
          <w:b/>
          <w:bCs/>
        </w:rPr>
        <w:t>)</w:t>
      </w:r>
      <w:r>
        <w:t xml:space="preserve"> shows that they lie within or adjacent to regions of elevated sequence conservation despite the overall sequence divergence of the superfamily. These data support the choice of a ligand-centric approach to capture structurally and functionally critical positions across diverse microbial rhodopsins </w:t>
      </w:r>
      <w:r>
        <w:rPr>
          <w:b/>
          <w:bCs/>
        </w:rPr>
        <w:t>(Supplementary Fig. 3)</w:t>
      </w:r>
      <w:r>
        <w:t>.</w:t>
      </w:r>
    </w:p>
    <w:p w14:paraId="00000030" w14:textId="77777777" w:rsidR="00EA6771" w:rsidRDefault="00BC1ABA">
      <w:pPr>
        <w:pStyle w:val="Heading2"/>
      </w:pPr>
      <w:bookmarkStart w:id="10" w:name="_heading=h.ji1oe88z0xpl" w:colFirst="0" w:colLast="0"/>
      <w:bookmarkEnd w:id="10"/>
      <w:r>
        <w:t>Application of the generic residue-numbering system</w:t>
      </w:r>
    </w:p>
    <w:p w14:paraId="00000031" w14:textId="053D50B3" w:rsidR="00EA6771" w:rsidRDefault="00BC1ABA">
      <w:r>
        <w:t xml:space="preserve">To demonstrate the application of the </w:t>
      </w:r>
      <w:r w:rsidRPr="00765E90">
        <w:rPr>
          <w:highlight w:val="cyan"/>
        </w:rPr>
        <w:t>GRN-MR system</w:t>
      </w:r>
      <w:r>
        <w:t xml:space="preserve">, we first focus on residues that form the retinal-binding pocket, using </w:t>
      </w:r>
      <w:r>
        <w:rPr>
          <w:i/>
          <w:iCs/>
        </w:rPr>
        <w:t>Hs</w:t>
      </w:r>
      <w:r>
        <w:t xml:space="preserve">BR as a reference </w:t>
      </w:r>
      <w:r>
        <w:rPr>
          <w:b/>
          <w:bCs/>
        </w:rPr>
        <w:t>(Fig. 5a)</w:t>
      </w:r>
      <w:r>
        <w:t>. Retinal is covalently bound to K216</w:t>
      </w:r>
      <w:r>
        <w:rPr>
          <w:vertAlign w:val="superscript"/>
        </w:rPr>
        <w:t>7.</w:t>
      </w:r>
      <w:r w:rsidRPr="00953B86">
        <w:rPr>
          <w:vertAlign w:val="superscript"/>
        </w:rPr>
        <w:t>50</w:t>
      </w:r>
      <w:r w:rsidRPr="00953B86">
        <w:t xml:space="preserve"> (GRNs are</w:t>
      </w:r>
      <w:r>
        <w:t xml:space="preserve"> shown as superscripts) via a Schiff base linkage and is surrounded by 18 additional residues from TM3-7 (5 from TM3, 3 from TM4, 4 from TM5, 4 from TM6, and 2 from TM7). Two highly conserved carboxylates, D</w:t>
      </w:r>
      <w:r>
        <w:rPr>
          <w:vertAlign w:val="superscript"/>
        </w:rPr>
        <w:t>3.45</w:t>
      </w:r>
      <w:r>
        <w:t xml:space="preserve"> and D</w:t>
      </w:r>
      <w:r>
        <w:rPr>
          <w:vertAlign w:val="superscript"/>
        </w:rPr>
        <w:t>7.46</w:t>
      </w:r>
      <w:r>
        <w:t>, located near K</w:t>
      </w:r>
      <w:r>
        <w:rPr>
          <w:vertAlign w:val="superscript"/>
        </w:rPr>
        <w:t>7.50</w:t>
      </w:r>
      <w:r>
        <w:t xml:space="preserve"> (D85</w:t>
      </w:r>
      <w:r>
        <w:rPr>
          <w:vertAlign w:val="superscript"/>
        </w:rPr>
        <w:t>3.45</w:t>
      </w:r>
      <w:r>
        <w:t xml:space="preserve"> and D212</w:t>
      </w:r>
      <w:r>
        <w:rPr>
          <w:vertAlign w:val="superscript"/>
        </w:rPr>
        <w:t>7.46</w:t>
      </w:r>
      <w:r>
        <w:t xml:space="preserve"> in </w:t>
      </w:r>
      <w:r>
        <w:rPr>
          <w:i/>
          <w:iCs/>
        </w:rPr>
        <w:t>Hs</w:t>
      </w:r>
      <w:r>
        <w:t>BR), are historically referred to as the “Schiff base counterions” and stabilize the positive charge of the protonated Schiff base. Residues at positions 3.53, 4.51, 6.54, and 7.49—known as the L/Q, N/LI, G/P, and A/TS switches, respectively—contribute to spectral tuning in microbial rhodopsins</w:t>
      </w:r>
      <w:r w:rsidR="00004F9F">
        <w:fldChar w:fldCharType="begin">
          <w:fldData xml:space="preserve">PEVuZE5vdGU+PENpdGU+PEF1dGhvcj5NYW48L0F1dGhvcj48WWVhcj4yMDAzPC9ZZWFyPjxSZWNO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==
</w:fldData>
        </w:fldChar>
      </w:r>
      <w:r w:rsidR="00004F9F">
        <w:instrText xml:space="preserve"> ADDIN EN.CITE </w:instrText>
      </w:r>
      <w:r w:rsidR="00004F9F">
        <w:fldChar w:fldCharType="begin">
          <w:fldData xml:space="preserve">PEVuZE5vdGU+PENpdGU+PEF1dGhvcj5NYW48L0F1dGhvcj48WWVhcj4yMDAzPC9ZZWFyPjxSZWNO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==
</w:fldData>
        </w:fldChar>
      </w:r>
      <w:r w:rsidR="00004F9F">
        <w:instrText xml:space="preserve"> ADDIN EN.CITE.DATA </w:instrText>
      </w:r>
      <w:r w:rsidR="00004F9F">
        <w:fldChar w:fldCharType="end"/>
      </w:r>
      <w:r w:rsidR="00004F9F">
        <w:fldChar w:fldCharType="separate"/>
      </w:r>
      <w:r w:rsidR="00004F9F" w:rsidRPr="00004F9F">
        <w:rPr>
          <w:noProof/>
          <w:vertAlign w:val="superscript"/>
        </w:rPr>
        <w:t>26, 27, 28</w:t>
      </w:r>
      <w:r w:rsidR="00004F9F">
        <w:fldChar w:fldCharType="end"/>
      </w:r>
      <w:r>
        <w:t xml:space="preserve"> </w:t>
      </w:r>
      <w:r w:rsidRPr="00D421C8">
        <w:rPr>
          <w:highlight w:val="green"/>
        </w:rPr>
        <w:t>(Wang et al., JBC, 2003; Shimono et al., JBC 2003)</w:t>
      </w:r>
      <w:r>
        <w:t>. In addition, position 4.54 (G122</w:t>
      </w:r>
      <w:r>
        <w:rPr>
          <w:vertAlign w:val="superscript"/>
        </w:rPr>
        <w:t>4.54</w:t>
      </w:r>
      <w:r>
        <w:t xml:space="preserve"> in </w:t>
      </w:r>
      <w:r>
        <w:rPr>
          <w:i/>
          <w:iCs/>
        </w:rPr>
        <w:t>Hs</w:t>
      </w:r>
      <w:r>
        <w:t>BR) plays an important role in determining retinal planarity: when a non-glycine residue occupies this position, steric clash with the retinal β-ionone ring can induce rotation and favor a 6-s-</w:t>
      </w:r>
      <w:r>
        <w:rPr>
          <w:i/>
          <w:iCs/>
        </w:rPr>
        <w:t>cis</w:t>
      </w:r>
      <w:r>
        <w:t xml:space="preserve"> retinal conformation (the “non-G rule”)</w:t>
      </w:r>
      <w:r w:rsidR="00004F9F">
        <w:fldChar w:fldCharType="begin">
          <w:fldData xml:space="preserve">PEVuZE5vdGU+PENpdGU+PEF1dGhvcj5LYXRvPC9BdXRob3I+PFllYXI+MjAxNTwvWWVhcj48UmVj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</w:fldData>
        </w:fldChar>
      </w:r>
      <w:r w:rsidR="00004F9F">
        <w:instrText xml:space="preserve"> ADDIN EN.CITE </w:instrText>
      </w:r>
      <w:r w:rsidR="00004F9F">
        <w:fldChar w:fldCharType="begin">
          <w:fldData xml:space="preserve">PEVuZE5vdGU+PENpdGU+PEF1dGhvcj5LYXRvPC9BdXRob3I+PFllYXI+MjAxNTwvWWVhcj48UmVj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</w:fldData>
        </w:fldChar>
      </w:r>
      <w:r w:rsidR="00004F9F">
        <w:instrText xml:space="preserve"> ADDIN EN.CITE.DATA </w:instrText>
      </w:r>
      <w:r w:rsidR="00004F9F">
        <w:fldChar w:fldCharType="end"/>
      </w:r>
      <w:r w:rsidR="00004F9F">
        <w:fldChar w:fldCharType="separate"/>
      </w:r>
      <w:r w:rsidR="00004F9F" w:rsidRPr="00004F9F">
        <w:rPr>
          <w:noProof/>
          <w:vertAlign w:val="superscript"/>
        </w:rPr>
        <w:t>23, 24, 25</w:t>
      </w:r>
      <w:r w:rsidR="00004F9F">
        <w:fldChar w:fldCharType="end"/>
      </w:r>
      <w:r>
        <w:t>. Two other notable positions near the β-ionone ring are 5.44 and 5.47. Although retinal is enclosed by TM3-7, many microbial rhodopsins have a small lateral opening between TM5 and TM6 that connects the retinal pocket to the lipid bilayer</w:t>
      </w:r>
      <w:r w:rsidR="00004F9F">
        <w:fldChar w:fldCharType="begin">
          <w:fldData xml:space="preserve">PEVuZE5vdGU+PENpdGU+PEF1dGhvcj5MdWVja2U8L0F1dGhvcj48WWVhcj4yMDA4PC9ZZWFyPjxS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</w:fldData>
        </w:fldChar>
      </w:r>
      <w:r w:rsidR="00004F9F">
        <w:instrText xml:space="preserve"> ADDIN EN.CITE </w:instrText>
      </w:r>
      <w:r w:rsidR="00004F9F">
        <w:fldChar w:fldCharType="begin">
          <w:fldData xml:space="preserve">PEVuZE5vdGU+PENpdGU+PEF1dGhvcj5MdWVja2U8L0F1dGhvcj48WWVhcj4yMDA4PC9ZZWFyPjxS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</w:fldData>
        </w:fldChar>
      </w:r>
      <w:r w:rsidR="00004F9F">
        <w:instrText xml:space="preserve"> ADDIN EN.CITE.DATA </w:instrText>
      </w:r>
      <w:r w:rsidR="00004F9F">
        <w:fldChar w:fldCharType="end"/>
      </w:r>
      <w:r w:rsidR="00004F9F">
        <w:fldChar w:fldCharType="separate"/>
      </w:r>
      <w:r w:rsidR="00004F9F" w:rsidRPr="00004F9F">
        <w:rPr>
          <w:noProof/>
          <w:vertAlign w:val="superscript"/>
        </w:rPr>
        <w:t>15, 29, 30, 31, 32</w:t>
      </w:r>
      <w:r w:rsidR="00004F9F">
        <w:fldChar w:fldCharType="end"/>
      </w:r>
      <w:r>
        <w:t>. The shape of this opening varies among microbial rhodopsins: in some bacterial ion-pumping rhodopsins, residue 5.47 contributes to its formation, whereas in heliorhodopsins (HeR) both 5.44 and 5.47 contribute. Functionally, 5.44 has been implicated in retinal uptake from the membrane—the G171</w:t>
      </w:r>
      <w:r>
        <w:rPr>
          <w:vertAlign w:val="superscript"/>
        </w:rPr>
        <w:t>5.44</w:t>
      </w:r>
      <w:r>
        <w:t xml:space="preserve">W mutation in </w:t>
      </w:r>
      <w:r>
        <w:rPr>
          <w:i/>
          <w:iCs/>
        </w:rPr>
        <w:t>Ts</w:t>
      </w:r>
      <w:r>
        <w:t>HeR inhibits this process</w:t>
      </w:r>
      <w:r w:rsidR="00004F9F">
        <w:fldChar w:fldCharType="begin"/>
      </w:r>
      <w:r w:rsidR="00004F9F">
        <w:instrText xml:space="preserve"> ADDIN EN.CITE &lt;EndNote&gt;&lt;Cite&gt;&lt;Author&gt;Shihoya&lt;/Author&gt;&lt;Year&gt;2019&lt;/Year&gt;&lt;RecNum&gt;16&lt;/RecNum&gt;&lt;DisplayText&gt;&lt;style face="superscript"&gt;31&lt;/style&gt;&lt;/DisplayText&gt;&lt;record&gt;&lt;rec-number&gt;16&lt;/rec-number&gt;&lt;foreign-keys&gt;&lt;key app="EN" db-id="xwws0xaz522afoeezt3xwavopwzefd5dwdxz" timestamp="1768843124"&gt;16&lt;/key&gt;&lt;/foreign-keys&gt;&lt;ref-type name="Journal Article"&gt;17&lt;/ref-type&gt;&lt;contributors&gt;&lt;authors&gt;&lt;author&gt;Shihoya, Wataru&lt;/author&gt;&lt;author&gt;Inoue, Keiichi&lt;/author&gt;&lt;author&gt;Singh, Manish&lt;/author&gt;&lt;author&gt;Konno, Masae&lt;/author&gt;&lt;author&gt;Hososhima, Shoko&lt;/author&gt;&lt;author&gt;Yamashita, Keitaro&lt;/author&gt;&lt;author&gt;Ikeda, Kento&lt;/author&gt;&lt;author&gt;Higuchi, Akimitsu&lt;/author&gt;&lt;author&gt;Izume, Tamaki&lt;/author&gt;&lt;author&gt;Okazaki, Sae&lt;/author&gt;&lt;author&gt;Hashimoto, Masanori&lt;/author&gt;&lt;author&gt;Mizutori, Ritsu&lt;/author&gt;&lt;author&gt;Tomida, Sahoko&lt;/author&gt;&lt;author&gt;Yamauchi, Yumeka&lt;/author&gt;&lt;author&gt;Abe-Yoshizumi, Rei&lt;/author&gt;&lt;author&gt;Katayama, Kota&lt;/author&gt;&lt;author&gt;Tsunoda, Satoshi P.&lt;/author&gt;&lt;author&gt;Shibata, Mikihiro&lt;/author&gt;&lt;author&gt;Furutani, Yuji&lt;/author&gt;&lt;author&gt;Pushkarev, Alina&lt;/author&gt;&lt;author&gt;Béjà, Oded&lt;/author&gt;&lt;author&gt;Uchihashi, Takayuki&lt;/author&gt;&lt;author&gt;Kandori, Hideki&lt;/author&gt;&lt;author&gt;Nureki, Osamu&lt;/author&gt;&lt;/authors&gt;&lt;/contributors&gt;&lt;titles&gt;&lt;title&gt;Crystal structure of heliorhodopsin&lt;/title&gt;&lt;secondary-title&gt;Nature&lt;/secondary-title&gt;&lt;alt-title&gt;Nature&lt;/alt-title&gt;&lt;/titles&gt;&lt;periodical&gt;&lt;full-title&gt;Nature&lt;/full-title&gt;&lt;abbr-1&gt;Nature&lt;/abbr-1&gt;&lt;/periodical&gt;&lt;alt-periodical&gt;&lt;full-title&gt;Nature&lt;/full-title&gt;&lt;abbr-1&gt;Nature&lt;/abbr-1&gt;&lt;/alt-periodical&gt;&lt;pages&gt;132-136&lt;/pages&gt;&lt;volume&gt;574&lt;/volume&gt;&lt;number&gt;7776&lt;/number&gt;&lt;dates&gt;&lt;year&gt;2019&lt;/year&gt;&lt;/dates&gt;&lt;isbn&gt;0028-0836&lt;/isbn&gt;&lt;urls&gt;&lt;related-urls&gt;&lt;url&gt;https://newapp.readcube.com/library/1c349ce6-27ca-44ea-b5f3-447bfda84003/item/5484170e-18fd-4a65-aae6-81ed31ed5088&lt;/url&gt;&lt;/related-urls&gt;&lt;/urls&gt;&lt;electronic-resource-num&gt;10.1038/s41586-019-1604-6&lt;/electronic-resource-num&gt;&lt;/record&gt;&lt;/Cite&gt;&lt;/EndNote&gt;</w:instrText>
      </w:r>
      <w:r w:rsidR="00004F9F">
        <w:fldChar w:fldCharType="separate"/>
      </w:r>
      <w:r w:rsidR="00004F9F" w:rsidRPr="00004F9F">
        <w:rPr>
          <w:noProof/>
          <w:vertAlign w:val="superscript"/>
        </w:rPr>
        <w:t>31</w:t>
      </w:r>
      <w:r w:rsidR="00004F9F">
        <w:fldChar w:fldCharType="end"/>
      </w:r>
      <w:r>
        <w:t>— while 5.47 is involved in binding the carotenoid antenna pigment, as evidenced by the G178</w:t>
      </w:r>
      <w:r>
        <w:rPr>
          <w:vertAlign w:val="superscript"/>
        </w:rPr>
        <w:t>5.47</w:t>
      </w:r>
      <w:r>
        <w:t xml:space="preserve">W mutation in </w:t>
      </w:r>
      <w:r>
        <w:rPr>
          <w:i/>
          <w:iCs/>
        </w:rPr>
        <w:t>Gloeobacter</w:t>
      </w:r>
      <w:r>
        <w:t xml:space="preserve"> rhodopsin, which inhibits carotenoid binding</w:t>
      </w:r>
      <w:r w:rsidR="00004F9F">
        <w:fldChar w:fldCharType="begin">
          <w:fldData xml:space="preserve">PEVuZE5vdGU+PENpdGU+PEF1dGhvcj5JbWFzaGV2YTwvQXV0aG9yPjxZZWFyPjIwMDk8L1llYXI+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</w:fldData>
        </w:fldChar>
      </w:r>
      <w:r w:rsidR="00004F9F">
        <w:instrText xml:space="preserve"> ADDIN EN.CITE </w:instrText>
      </w:r>
      <w:r w:rsidR="00004F9F">
        <w:fldChar w:fldCharType="begin">
          <w:fldData xml:space="preserve">PEVuZE5vdGU+PENpdGU+PEF1dGhvcj5JbWFzaGV2YTwvQXV0aG9yPjxZZWFyPjIwMDk8L1llYXI+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</w:fldData>
        </w:fldChar>
      </w:r>
      <w:r w:rsidR="00004F9F">
        <w:instrText xml:space="preserve"> ADDIN EN.CITE.DATA </w:instrText>
      </w:r>
      <w:r w:rsidR="00004F9F">
        <w:fldChar w:fldCharType="end"/>
      </w:r>
      <w:r w:rsidR="00004F9F">
        <w:fldChar w:fldCharType="separate"/>
      </w:r>
      <w:r w:rsidR="00004F9F" w:rsidRPr="00004F9F">
        <w:rPr>
          <w:noProof/>
          <w:vertAlign w:val="superscript"/>
        </w:rPr>
        <w:t>33, 34</w:t>
      </w:r>
      <w:r w:rsidR="00004F9F">
        <w:fldChar w:fldCharType="end"/>
      </w:r>
      <w:r>
        <w:t>.</w:t>
      </w:r>
    </w:p>
    <w:p w14:paraId="00000032" w14:textId="116DF393" w:rsidR="00EA6771" w:rsidRDefault="00BC1ABA">
      <w:pPr>
        <w:spacing w:after="200"/>
      </w:pPr>
      <w:r>
        <w:t xml:space="preserve">The </w:t>
      </w:r>
      <w:r w:rsidRPr="00765E90">
        <w:rPr>
          <w:highlight w:val="cyan"/>
        </w:rPr>
        <w:t>GRN-MR system</w:t>
      </w:r>
      <w:r>
        <w:t xml:space="preserve"> also facilitates comparative analyses across subfamilies. As an example, in ion-pumping rhodopsins, the identity of the transported substrate and the direction of transport are primarily influenced by </w:t>
      </w:r>
      <w:r>
        <w:lastRenderedPageBreak/>
        <w:t xml:space="preserve">three residues at positions 3.45, 3.49, and 3.56, which are located on one face of TM3 </w:t>
      </w:r>
      <w:r>
        <w:rPr>
          <w:b/>
          <w:bCs/>
        </w:rPr>
        <w:t>(Fig. 5b)</w:t>
      </w:r>
      <w:r w:rsidR="00004F9F">
        <w:fldChar w:fldCharType="begin">
          <w:fldData xml:space="preserve">PEVuZE5vdGU+PENpdGU+PEF1dGhvcj5Fcm5zdDwvQXV0aG9yPjxZZWFyPjIwMTQ8L1llYXI+PFJl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</w:fldData>
        </w:fldChar>
      </w:r>
      <w:r w:rsidR="00004F9F">
        <w:instrText xml:space="preserve"> ADDIN EN.CITE </w:instrText>
      </w:r>
      <w:r w:rsidR="00004F9F">
        <w:fldChar w:fldCharType="begin">
          <w:fldData xml:space="preserve">PEVuZE5vdGU+PENpdGU+PEF1dGhvcj5Fcm5zdDwvQXV0aG9yPjxZZWFyPjIwMTQ8L1llYXI+PFJl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</w:fldData>
        </w:fldChar>
      </w:r>
      <w:r w:rsidR="00004F9F">
        <w:instrText xml:space="preserve"> ADDIN EN.CITE.DATA </w:instrText>
      </w:r>
      <w:r w:rsidR="00004F9F">
        <w:fldChar w:fldCharType="end"/>
      </w:r>
      <w:r w:rsidR="00004F9F">
        <w:fldChar w:fldCharType="separate"/>
      </w:r>
      <w:r w:rsidR="00004F9F" w:rsidRPr="00004F9F">
        <w:rPr>
          <w:noProof/>
          <w:vertAlign w:val="superscript"/>
        </w:rPr>
        <w:t>2, 4, 21</w:t>
      </w:r>
      <w:r w:rsidR="00004F9F">
        <w:fldChar w:fldCharType="end"/>
      </w:r>
      <w:r>
        <w:t>. Ion-pumping rhodopsins containing D</w:t>
      </w:r>
      <w:r>
        <w:rPr>
          <w:vertAlign w:val="superscript"/>
        </w:rPr>
        <w:t>3.45</w:t>
      </w:r>
      <w:r>
        <w:t>, T</w:t>
      </w:r>
      <w:r>
        <w:rPr>
          <w:vertAlign w:val="superscript"/>
        </w:rPr>
        <w:t>3.49</w:t>
      </w:r>
      <w:r>
        <w:t>, and D</w:t>
      </w:r>
      <w:r>
        <w:rPr>
          <w:vertAlign w:val="superscript"/>
        </w:rPr>
        <w:t>3.56</w:t>
      </w:r>
      <w:r w:rsidR="00083927">
        <w:t>—</w:t>
      </w:r>
      <w:r>
        <w:t>known as the DTD motif</w:t>
      </w:r>
      <w:r w:rsidR="00083927">
        <w:t>—</w:t>
      </w:r>
      <w:r>
        <w:t>predominantly function as outward proton pumps. Upon photoactivation, the proton is released from the Schiff base to the extracellular bulk solvent via T</w:t>
      </w:r>
      <w:r>
        <w:rPr>
          <w:vertAlign w:val="superscript"/>
        </w:rPr>
        <w:t>3.49</w:t>
      </w:r>
      <w:r>
        <w:t>, D</w:t>
      </w:r>
      <w:r>
        <w:rPr>
          <w:vertAlign w:val="superscript"/>
        </w:rPr>
        <w:t>3.45</w:t>
      </w:r>
      <w:r>
        <w:t>, and the proton release group composed of E</w:t>
      </w:r>
      <w:r>
        <w:rPr>
          <w:vertAlign w:val="superscript"/>
        </w:rPr>
        <w:t>ECL3</w:t>
      </w:r>
      <w:r>
        <w:t xml:space="preserve"> and E</w:t>
      </w:r>
      <w:r>
        <w:rPr>
          <w:vertAlign w:val="superscript"/>
        </w:rPr>
        <w:t>7.38</w:t>
      </w:r>
      <w:r>
        <w:t>, accompanied by a conformational change of the key arginine residue R</w:t>
      </w:r>
      <w:r>
        <w:rPr>
          <w:vertAlign w:val="superscript"/>
        </w:rPr>
        <w:t>3.42</w:t>
      </w:r>
      <w:r>
        <w:t>. A new proton is subsequently supplied from the intracellular bulk solvent to the Schiff base via D</w:t>
      </w:r>
      <w:r>
        <w:rPr>
          <w:vertAlign w:val="superscript"/>
        </w:rPr>
        <w:t>3.56</w:t>
      </w:r>
      <w:r>
        <w:t>, thereby accomplishing net transport of a single proton from the intracellular to the extracellular side. In contrast, inward proton-pumping rhodopsins, which comprise schizorhodopsins (SzRs) and xenorhodopsins (XeRs), lack one of the two counterions near the Schiff base. Specifically, D85</w:t>
      </w:r>
      <w:r>
        <w:rPr>
          <w:vertAlign w:val="superscript"/>
        </w:rPr>
        <w:t>3.45</w:t>
      </w:r>
      <w:r>
        <w:t xml:space="preserve"> in </w:t>
      </w:r>
      <w:r>
        <w:rPr>
          <w:i/>
          <w:iCs/>
        </w:rPr>
        <w:t>Hs</w:t>
      </w:r>
      <w:r>
        <w:t>BR is replaced by F</w:t>
      </w:r>
      <w:r>
        <w:rPr>
          <w:vertAlign w:val="superscript"/>
        </w:rPr>
        <w:t>3.45</w:t>
      </w:r>
      <w:r>
        <w:t xml:space="preserve"> in SzRs, whereas D212</w:t>
      </w:r>
      <w:r>
        <w:rPr>
          <w:vertAlign w:val="superscript"/>
        </w:rPr>
        <w:t>7.46</w:t>
      </w:r>
      <w:r>
        <w:t xml:space="preserve"> in </w:t>
      </w:r>
      <w:r>
        <w:rPr>
          <w:i/>
          <w:iCs/>
        </w:rPr>
        <w:t>Hs</w:t>
      </w:r>
      <w:r>
        <w:t>BR is replaced by P</w:t>
      </w:r>
      <w:r>
        <w:rPr>
          <w:vertAlign w:val="superscript"/>
        </w:rPr>
        <w:t>7.46</w:t>
      </w:r>
      <w:r>
        <w:t xml:space="preserve"> in XeRs. The D</w:t>
      </w:r>
      <w:r>
        <w:rPr>
          <w:vertAlign w:val="superscript"/>
        </w:rPr>
        <w:t>3.45</w:t>
      </w:r>
      <w:r>
        <w:t>–T</w:t>
      </w:r>
      <w:r>
        <w:rPr>
          <w:vertAlign w:val="superscript"/>
        </w:rPr>
        <w:t>3.49</w:t>
      </w:r>
      <w:r>
        <w:t>–D</w:t>
      </w:r>
      <w:r>
        <w:rPr>
          <w:vertAlign w:val="superscript"/>
        </w:rPr>
        <w:t>3.56</w:t>
      </w:r>
      <w:r>
        <w:t xml:space="preserve"> motif is replaced by FSE in SzRs and by DTA, DTL, or DTS in XeRs, respectively, and the proton release group conserved in outward proton pumps is absent in both SzRs and XeRs</w:t>
      </w:r>
      <w:r w:rsidR="00004F9F">
        <w:fldChar w:fldCharType="begin">
          <w:fldData xml:space="preserve">PEVuZE5vdGU+PENpdGU+PEF1dGhvcj5TaGV2Y2hlbmtvPC9BdXRob3I+PFllYXI+MjAxNzwvWWVh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</w:fldData>
        </w:fldChar>
      </w:r>
      <w:r w:rsidR="00004F9F">
        <w:instrText xml:space="preserve"> ADDIN EN.CITE </w:instrText>
      </w:r>
      <w:r w:rsidR="00004F9F">
        <w:fldChar w:fldCharType="begin">
          <w:fldData xml:space="preserve">PEVuZE5vdGU+PENpdGU+PEF1dGhvcj5TaGV2Y2hlbmtvPC9BdXRob3I+PFllYXI+MjAxNzwvWWVh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</w:fldData>
        </w:fldChar>
      </w:r>
      <w:r w:rsidR="00004F9F">
        <w:instrText xml:space="preserve"> ADDIN EN.CITE.DATA </w:instrText>
      </w:r>
      <w:r w:rsidR="00004F9F">
        <w:fldChar w:fldCharType="end"/>
      </w:r>
      <w:r w:rsidR="00004F9F">
        <w:fldChar w:fldCharType="separate"/>
      </w:r>
      <w:r w:rsidR="00004F9F" w:rsidRPr="00004F9F">
        <w:rPr>
          <w:noProof/>
          <w:vertAlign w:val="superscript"/>
        </w:rPr>
        <w:t>35, 36</w:t>
      </w:r>
      <w:r w:rsidR="00004F9F">
        <w:fldChar w:fldCharType="end"/>
      </w:r>
      <w:r>
        <w:t>. Inward chloride pumps have T</w:t>
      </w:r>
      <w:r>
        <w:rPr>
          <w:vertAlign w:val="superscript"/>
        </w:rPr>
        <w:t>3.45</w:t>
      </w:r>
      <w:r>
        <w:t>-S</w:t>
      </w:r>
      <w:r>
        <w:rPr>
          <w:vertAlign w:val="superscript"/>
        </w:rPr>
        <w:t>3.49</w:t>
      </w:r>
      <w:r>
        <w:t>-A/D</w:t>
      </w:r>
      <w:r>
        <w:rPr>
          <w:vertAlign w:val="superscript"/>
        </w:rPr>
        <w:t>3.56</w:t>
      </w:r>
      <w:r>
        <w:t xml:space="preserve"> or N</w:t>
      </w:r>
      <w:r>
        <w:rPr>
          <w:vertAlign w:val="superscript"/>
        </w:rPr>
        <w:t>3.45</w:t>
      </w:r>
      <w:r>
        <w:t>-T</w:t>
      </w:r>
      <w:r>
        <w:rPr>
          <w:vertAlign w:val="superscript"/>
        </w:rPr>
        <w:t>3.49</w:t>
      </w:r>
      <w:r>
        <w:t>-Q</w:t>
      </w:r>
      <w:r>
        <w:rPr>
          <w:vertAlign w:val="superscript"/>
        </w:rPr>
        <w:t>3.56</w:t>
      </w:r>
      <w:r>
        <w:t xml:space="preserve"> motifs, and the loss of negative charge caused by replacement of D</w:t>
      </w:r>
      <w:r>
        <w:rPr>
          <w:vertAlign w:val="superscript"/>
        </w:rPr>
        <w:t>3.45</w:t>
      </w:r>
      <w:r>
        <w:t xml:space="preserve"> with T</w:t>
      </w:r>
      <w:r>
        <w:rPr>
          <w:vertAlign w:val="superscript"/>
        </w:rPr>
        <w:t>3.45</w:t>
      </w:r>
      <w:r>
        <w:t xml:space="preserve"> or N</w:t>
      </w:r>
      <w:r>
        <w:rPr>
          <w:vertAlign w:val="superscript"/>
        </w:rPr>
        <w:t>3.45</w:t>
      </w:r>
      <w:r>
        <w:t xml:space="preserve"> is compensated by binding of the chloride substrate</w:t>
      </w:r>
      <w:r w:rsidR="00004F9F">
        <w:fldChar w:fldCharType="begin">
          <w:fldData xml:space="preserve">PEVuZE5vdGU+PENpdGU+PEF1dGhvcj5Lb2xiZTwvQXV0aG9yPjxZZWFyPjIwMDA8L1llYXI+PFJl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</w:fldData>
        </w:fldChar>
      </w:r>
      <w:r w:rsidR="00004F9F">
        <w:instrText xml:space="preserve"> ADDIN EN.CITE </w:instrText>
      </w:r>
      <w:r w:rsidR="00004F9F">
        <w:fldChar w:fldCharType="begin">
          <w:fldData xml:space="preserve">PEVuZE5vdGU+PENpdGU+PEF1dGhvcj5Lb2xiZTwvQXV0aG9yPjxZZWFyPjIwMDA8L1llYXI+PFJl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</w:fldData>
        </w:fldChar>
      </w:r>
      <w:r w:rsidR="00004F9F">
        <w:instrText xml:space="preserve"> ADDIN EN.CITE.DATA </w:instrText>
      </w:r>
      <w:r w:rsidR="00004F9F">
        <w:fldChar w:fldCharType="end"/>
      </w:r>
      <w:r w:rsidR="00004F9F">
        <w:fldChar w:fldCharType="separate"/>
      </w:r>
      <w:r w:rsidR="00004F9F" w:rsidRPr="00004F9F">
        <w:rPr>
          <w:noProof/>
          <w:vertAlign w:val="superscript"/>
        </w:rPr>
        <w:t>37, 38, 39</w:t>
      </w:r>
      <w:r w:rsidR="00004F9F">
        <w:fldChar w:fldCharType="end"/>
      </w:r>
      <w:r>
        <w:t>. Outward sodium pumps share the N</w:t>
      </w:r>
      <w:r>
        <w:rPr>
          <w:vertAlign w:val="superscript"/>
        </w:rPr>
        <w:t>3.45</w:t>
      </w:r>
      <w:r>
        <w:t>-D</w:t>
      </w:r>
      <w:r>
        <w:rPr>
          <w:vertAlign w:val="superscript"/>
        </w:rPr>
        <w:t>3.49</w:t>
      </w:r>
      <w:r>
        <w:t>-Q</w:t>
      </w:r>
      <w:r>
        <w:rPr>
          <w:vertAlign w:val="superscript"/>
        </w:rPr>
        <w:t>3.56</w:t>
      </w:r>
      <w:r>
        <w:t xml:space="preserve"> motif, in which transient proton transfer from the Schiff base to D</w:t>
      </w:r>
      <w:r>
        <w:rPr>
          <w:vertAlign w:val="superscript"/>
        </w:rPr>
        <w:t>3.49</w:t>
      </w:r>
      <w:r>
        <w:t xml:space="preserve"> enables the sodium ion to pass through the Schiff base region</w:t>
      </w:r>
      <w:r w:rsidR="00004F9F">
        <w:fldChar w:fldCharType="begin">
          <w:fldData xml:space="preserve">PEVuZE5vdGU+PENpdGU+PEF1dGhvcj5Jbm91ZTwvQXV0aG9yPjxZZWFyPjIwMTM8L1llYXI+PFJl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</w:fldData>
        </w:fldChar>
      </w:r>
      <w:r w:rsidR="00004F9F">
        <w:instrText xml:space="preserve"> ADDIN EN.CITE </w:instrText>
      </w:r>
      <w:r w:rsidR="00004F9F">
        <w:fldChar w:fldCharType="begin">
          <w:fldData xml:space="preserve">PEVuZE5vdGU+PENpdGU+PEF1dGhvcj5Jbm91ZTwvQXV0aG9yPjxZZWFyPjIwMTM8L1llYXI+PFJl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</w:fldData>
        </w:fldChar>
      </w:r>
      <w:r w:rsidR="00004F9F">
        <w:instrText xml:space="preserve"> ADDIN EN.CITE.DATA </w:instrText>
      </w:r>
      <w:r w:rsidR="00004F9F">
        <w:fldChar w:fldCharType="end"/>
      </w:r>
      <w:r w:rsidR="00004F9F">
        <w:fldChar w:fldCharType="separate"/>
      </w:r>
      <w:r w:rsidR="00004F9F" w:rsidRPr="00004F9F">
        <w:rPr>
          <w:noProof/>
          <w:vertAlign w:val="superscript"/>
        </w:rPr>
        <w:t>20, 30, 40, 41</w:t>
      </w:r>
      <w:r w:rsidR="00004F9F">
        <w:fldChar w:fldCharType="end"/>
      </w:r>
      <w:r>
        <w:t>.</w:t>
      </w:r>
    </w:p>
    <w:p w14:paraId="00000033" w14:textId="68BC0FF2" w:rsidR="00EA6771" w:rsidRDefault="00BC1ABA">
      <w:pPr>
        <w:spacing w:after="200"/>
      </w:pPr>
      <w:r>
        <w:t xml:space="preserve">The </w:t>
      </w:r>
      <w:r w:rsidRPr="00DA14AD">
        <w:rPr>
          <w:highlight w:val="cyan"/>
        </w:rPr>
        <w:t>GRN-MR system</w:t>
      </w:r>
      <w:r>
        <w:t xml:space="preserve"> is equally applicable to rhodopsins with non-canonical architectures. Heliorhodopsins (HeRs), for instance, have an inverted topology, with an intracellular N-terminus and an extracellular C-terminus (</w:t>
      </w:r>
      <w:r>
        <w:rPr>
          <w:b/>
          <w:bCs/>
        </w:rPr>
        <w:t>Fig. 5c</w:t>
      </w:r>
      <w:r>
        <w:t>). Despite this inversion, our structural alignment and annotation approach remains effective. At the sequence level, HeRs retain a TM3 counterion at position 3.45, whereas the TM7 counterion at 7.46 is replaced by serine. While the molecular functions of most HeRs remain unclear, a recent study suggested that V2HeR3 functions as a proton transporter</w:t>
      </w:r>
      <w:r w:rsidR="00004F9F">
        <w:fldChar w:fldCharType="begin"/>
      </w:r>
      <w:r w:rsidR="00004F9F">
        <w:instrText xml:space="preserve"> ADDIN EN.CITE &lt;EndNote&gt;&lt;Cite&gt;&lt;Author&gt;Hososhima&lt;/Author&gt;&lt;Year&gt;2022&lt;/Year&gt;&lt;RecNum&gt;46&lt;/RecNum&gt;&lt;DisplayText&gt;&lt;style face="superscript"&gt;42&lt;/style&gt;&lt;/DisplayText&gt;&lt;record&gt;&lt;rec-number&gt;46&lt;/rec-number&gt;&lt;foreign-keys&gt;&lt;key app="EN" db-id="xwws0xaz522afoeezt3xwavopwzefd5dwdxz" timestamp="1768843124"&gt;46&lt;/key&gt;&lt;/foreign-keys&gt;&lt;ref-type name="Journal Article"&gt;17&lt;/ref-type&gt;&lt;contributors&gt;&lt;authors&gt;&lt;author&gt;Hososhima, Shoko&lt;/author&gt;&lt;author&gt;Mizutori, Ritsu&lt;/author&gt;&lt;author&gt;Abe-Yoshizumi, Rei&lt;/author&gt;&lt;author&gt;Rozenberg, Andrey&lt;/author&gt;&lt;author&gt;Shigemura, Shunta&lt;/author&gt;&lt;author&gt;Pushkarev, Alina&lt;/author&gt;&lt;author&gt;Konno, Masae&lt;/author&gt;&lt;author&gt;Katayama, Kota&lt;/author&gt;&lt;author&gt;Inoue, Keiichi&lt;/author&gt;&lt;author&gt;Tsunoda, Satoshi P.&lt;/author&gt;&lt;author&gt;Béjà, Oded&lt;/author&gt;&lt;author&gt;Kandori, Hideki&lt;/author&gt;&lt;/authors&gt;&lt;/contributors&gt;&lt;titles&gt;&lt;title&gt;Proton-transporting heliorhodopsins from marine giant viruses&lt;/title&gt;&lt;secondary-title&gt;eLife&lt;/secondary-title&gt;&lt;alt-title&gt;eLife&lt;/alt-title&gt;&lt;/titles&gt;&lt;periodical&gt;&lt;full-title&gt;eLife&lt;/full-title&gt;&lt;abbr-1&gt;eLife&lt;/abbr-1&gt;&lt;/periodical&gt;&lt;alt-periodical&gt;&lt;full-title&gt;eLife&lt;/full-title&gt;&lt;abbr-1&gt;eLife&lt;/abbr-1&gt;&lt;/alt-periodical&gt;&lt;pages&gt;e78416&lt;/pages&gt;&lt;volume&gt;11&lt;/volume&gt;&lt;dates&gt;&lt;year&gt;2022&lt;/year&gt;&lt;/dates&gt;&lt;urls&gt;&lt;related-urls&gt;&lt;url&gt;https://newapp.readcube.com/library/1c349ce6-27ca-44ea-b5f3-447bfda84003/item/24e069c1-e786-40ea-bfb6-879b79baf2d5&lt;/url&gt;&lt;/related-urls&gt;&lt;/urls&gt;&lt;electronic-resource-num&gt;10.7554/elife.78416&lt;/electronic-resource-num&gt;&lt;/record&gt;&lt;/Cite&gt;&lt;/EndNote&gt;</w:instrText>
      </w:r>
      <w:r w:rsidR="00004F9F">
        <w:fldChar w:fldCharType="separate"/>
      </w:r>
      <w:r w:rsidR="00004F9F" w:rsidRPr="00004F9F">
        <w:rPr>
          <w:noProof/>
          <w:vertAlign w:val="superscript"/>
        </w:rPr>
        <w:t>42</w:t>
      </w:r>
      <w:r w:rsidR="00004F9F">
        <w:fldChar w:fldCharType="end"/>
      </w:r>
      <w:r>
        <w:t xml:space="preserve">, and the </w:t>
      </w:r>
      <w:r w:rsidRPr="00DA14AD">
        <w:rPr>
          <w:highlight w:val="cyan"/>
        </w:rPr>
        <w:t>GRN-MR system</w:t>
      </w:r>
      <w:r>
        <w:t xml:space="preserve"> may facilitate future comparative analyses as more functional data become available.</w:t>
      </w:r>
    </w:p>
    <w:p w14:paraId="00000034" w14:textId="22BDD21B" w:rsidR="00EA6771" w:rsidRDefault="00BC1ABA">
      <w:pPr>
        <w:spacing w:after="200"/>
      </w:pPr>
      <w:r>
        <w:t xml:space="preserve">Channelrhodopsins, widely used in optogenetics, present a challenge for systematic comparison: mutagenesis and protein engineering have generated numerous functional variants, while metagenomics continues to uncover natural diversity. The </w:t>
      </w:r>
      <w:r w:rsidRPr="00765E90">
        <w:rPr>
          <w:highlight w:val="cyan"/>
        </w:rPr>
        <w:t>GRN-MR system</w:t>
      </w:r>
      <w:r>
        <w:t xml:space="preserve"> enables mapping of this diversity onto a common structural framework, as illustrated for C1C2 structure </w:t>
      </w:r>
      <w:r>
        <w:rPr>
          <w:b/>
          <w:bCs/>
        </w:rPr>
        <w:t>(Fig. 5d)</w:t>
      </w:r>
      <w:r>
        <w:t>. Unlike ion-pumping rhodopsins, the TM3 residues at positions 3.45, 3.49, and 3.56 are not essential for channel function in canonical dimeric</w:t>
      </w:r>
      <w:ins w:id="11" w:author="Flurin Hidber" w:date="2026-01-27T12:27:00Z" w16du:dateUtc="2026-01-27T11:27:00Z">
        <w:r w:rsidR="00E6669B">
          <w:t>s</w:t>
        </w:r>
      </w:ins>
      <w:r>
        <w:t xml:space="preserve"> channelrhodopsins; substitutions at these and nearby positions, such as E</w:t>
      </w:r>
      <w:r>
        <w:rPr>
          <w:vertAlign w:val="superscript"/>
        </w:rPr>
        <w:t>3.45</w:t>
      </w:r>
      <w:r>
        <w:t>T or H</w:t>
      </w:r>
      <w:r>
        <w:rPr>
          <w:vertAlign w:val="superscript"/>
        </w:rPr>
        <w:t>3.56</w:t>
      </w:r>
      <w:r>
        <w:t>R, primarily affect channel kinetics</w:t>
      </w:r>
      <w:r w:rsidR="00004F9F">
        <w:fldChar w:fldCharType="begin">
          <w:fldData xml:space="preserve">PEVuZE5vdGU+PENpdGU+PEF1dGhvcj5OYWdlbDwvQXV0aG9yPjxZZWFyPjIwMDU8L1llYXI+PFJl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</w:fldData>
        </w:fldChar>
      </w:r>
      <w:r w:rsidR="00004F9F">
        <w:instrText xml:space="preserve"> ADDIN EN.CITE </w:instrText>
      </w:r>
      <w:r w:rsidR="00004F9F">
        <w:fldChar w:fldCharType="begin">
          <w:fldData xml:space="preserve">PEVuZE5vdGU+PENpdGU+PEF1dGhvcj5OYWdlbDwvQXV0aG9yPjxZZWFyPjIwMDU8L1llYXI+PFJl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</w:fldData>
        </w:fldChar>
      </w:r>
      <w:r w:rsidR="00004F9F">
        <w:instrText xml:space="preserve"> ADDIN EN.CITE.DATA </w:instrText>
      </w:r>
      <w:r w:rsidR="00004F9F">
        <w:fldChar w:fldCharType="end"/>
      </w:r>
      <w:r w:rsidR="00004F9F">
        <w:fldChar w:fldCharType="separate"/>
      </w:r>
      <w:r w:rsidR="00004F9F" w:rsidRPr="00004F9F">
        <w:rPr>
          <w:noProof/>
          <w:vertAlign w:val="superscript"/>
        </w:rPr>
        <w:t>43, 44</w:t>
      </w:r>
      <w:r w:rsidR="00004F9F">
        <w:fldChar w:fldCharType="end"/>
      </w:r>
      <w:r>
        <w:t>. Instead, ion selectivity and kinetics are largely determined by five glutamates (E1–E5, corresponding to E</w:t>
      </w:r>
      <w:r>
        <w:rPr>
          <w:vertAlign w:val="superscript"/>
        </w:rPr>
        <w:t>2.46</w:t>
      </w:r>
      <w:r>
        <w:t>, E</w:t>
      </w:r>
      <w:r>
        <w:rPr>
          <w:vertAlign w:val="superscript"/>
        </w:rPr>
        <w:t>2.47</w:t>
      </w:r>
      <w:r>
        <w:t>, E</w:t>
      </w:r>
      <w:r>
        <w:rPr>
          <w:vertAlign w:val="superscript"/>
        </w:rPr>
        <w:t>2.54</w:t>
      </w:r>
      <w:r>
        <w:t>, E</w:t>
      </w:r>
      <w:r>
        <w:rPr>
          <w:vertAlign w:val="superscript"/>
        </w:rPr>
        <w:t>2.61</w:t>
      </w:r>
      <w:r>
        <w:t>, and E</w:t>
      </w:r>
      <w:r>
        <w:rPr>
          <w:vertAlign w:val="superscript"/>
        </w:rPr>
        <w:t>2.65</w:t>
      </w:r>
      <w:r>
        <w:t>) aligned along TM2</w:t>
      </w:r>
      <w:r w:rsidR="00004F9F">
        <w:fldChar w:fldCharType="begin">
          <w:fldData xml:space="preserve">PEVuZE5vdGU+PENpdGU+PEF1dGhvcj5TdWdpeWFtYTwvQXV0aG9yPjxZZWFyPjIwMDk8L1llYXI+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bHQtcGVyaW9kaWNhbD48cGFnZXM+NDIwLTQyNDwvcGFnZXM+PHZvbHVtZT4zNDQ8L3ZvbHVtZT48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</w:fldData>
        </w:fldChar>
      </w:r>
      <w:r w:rsidR="00004F9F">
        <w:instrText xml:space="preserve"> ADDIN EN.CITE </w:instrText>
      </w:r>
      <w:r w:rsidR="00004F9F">
        <w:fldChar w:fldCharType="begin">
          <w:fldData xml:space="preserve">PEVuZE5vdGU+PENpdGU+PEF1dGhvcj5TdWdpeWFtYTwvQXV0aG9yPjxZZWFyPjIwMDk8L1llYXI+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bHQtcGVyaW9kaWNhbD48cGFnZXM+NDIwLTQyNDwvcGFnZXM+PHZvbHVtZT4zNDQ8L3ZvbHVtZT48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</w:fldData>
        </w:fldChar>
      </w:r>
      <w:r w:rsidR="00004F9F">
        <w:instrText xml:space="preserve"> ADDIN EN.CITE.DATA </w:instrText>
      </w:r>
      <w:r w:rsidR="00004F9F">
        <w:fldChar w:fldCharType="end"/>
      </w:r>
      <w:r w:rsidR="00004F9F">
        <w:fldChar w:fldCharType="separate"/>
      </w:r>
      <w:r w:rsidR="00004F9F" w:rsidRPr="00004F9F">
        <w:rPr>
          <w:noProof/>
          <w:vertAlign w:val="superscript"/>
        </w:rPr>
        <w:t>45, 46, 47, 48</w:t>
      </w:r>
      <w:r w:rsidR="00004F9F">
        <w:fldChar w:fldCharType="end"/>
      </w:r>
      <w:r>
        <w:t>. The DC gate, formed by D</w:t>
      </w:r>
      <w:r>
        <w:rPr>
          <w:vertAlign w:val="superscript"/>
        </w:rPr>
        <w:t>4.47</w:t>
      </w:r>
      <w:r>
        <w:t xml:space="preserve"> and C</w:t>
      </w:r>
      <w:r>
        <w:rPr>
          <w:vertAlign w:val="superscript"/>
        </w:rPr>
        <w:t>3.50</w:t>
      </w:r>
      <w:r>
        <w:t>, controls channel closure kinetics and light sensitivity, enabling bistable optical control of neuronal activity</w:t>
      </w:r>
      <w:r w:rsidR="00004F9F">
        <w:fldChar w:fldCharType="begin">
          <w:fldData xml:space="preserve">PEVuZE5vdGU+PENpdGU+PEF1dGhvcj5CZXJuZHQ8L0F1dGhvcj48WWVhcj4yMDA5PC9ZZWFyPjxS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</w:fldData>
        </w:fldChar>
      </w:r>
      <w:r w:rsidR="00004F9F">
        <w:instrText xml:space="preserve"> ADDIN EN.CITE </w:instrText>
      </w:r>
      <w:r w:rsidR="00004F9F">
        <w:fldChar w:fldCharType="begin">
          <w:fldData xml:space="preserve">PEVuZE5vdGU+PENpdGU+PEF1dGhvcj5CZXJuZHQ8L0F1dGhvcj48WWVhcj4yMDA5PC9ZZWFyPjxS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</w:fldData>
        </w:fldChar>
      </w:r>
      <w:r w:rsidR="00004F9F">
        <w:instrText xml:space="preserve"> ADDIN EN.CITE.DATA </w:instrText>
      </w:r>
      <w:r w:rsidR="00004F9F">
        <w:fldChar w:fldCharType="end"/>
      </w:r>
      <w:r w:rsidR="00004F9F">
        <w:fldChar w:fldCharType="separate"/>
      </w:r>
      <w:r w:rsidR="00004F9F" w:rsidRPr="00004F9F">
        <w:rPr>
          <w:noProof/>
          <w:vertAlign w:val="superscript"/>
        </w:rPr>
        <w:t>49, 50, 51</w:t>
      </w:r>
      <w:r w:rsidR="00004F9F">
        <w:fldChar w:fldCharType="end"/>
      </w:r>
      <w:r>
        <w:t xml:space="preserve">. </w:t>
      </w:r>
      <w:r>
        <w:rPr>
          <w:b/>
          <w:bCs/>
        </w:rPr>
        <w:t>Fig. 5d</w:t>
      </w:r>
      <w:r>
        <w:t xml:space="preserve"> summarizes additional positions implicated in spectral tuning, conductance, and kinetics</w:t>
      </w:r>
      <w:r w:rsidR="00004F9F">
        <w:fldChar w:fldCharType="begin">
          <w:fldData xml:space="preserve">PEVuZE5vdGU+PENpdGU+PEF1dGhvcj5CZXJuZHQ8L0F1dGhvcj48WWVhcj4yMDExPC9ZZWFyPjxS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</w:fldData>
        </w:fldChar>
      </w:r>
      <w:r w:rsidR="00004F9F">
        <w:instrText xml:space="preserve"> ADDIN EN.CITE </w:instrText>
      </w:r>
      <w:r w:rsidR="00004F9F">
        <w:fldChar w:fldCharType="begin">
          <w:fldData xml:space="preserve">PEVuZE5vdGU+PENpdGU+PEF1dGhvcj5CZXJuZHQ8L0F1dGhvcj48WWVhcj4yMDExPC9ZZWFyPjxS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</w:fldData>
        </w:fldChar>
      </w:r>
      <w:r w:rsidR="00004F9F">
        <w:instrText xml:space="preserve"> ADDIN EN.CITE.DATA </w:instrText>
      </w:r>
      <w:r w:rsidR="00004F9F">
        <w:fldChar w:fldCharType="end"/>
      </w:r>
      <w:r w:rsidR="00004F9F">
        <w:fldChar w:fldCharType="separate"/>
      </w:r>
      <w:r w:rsidR="00004F9F" w:rsidRPr="00004F9F">
        <w:rPr>
          <w:noProof/>
          <w:vertAlign w:val="superscript"/>
        </w:rPr>
        <w:t>23, 52, 53, 54, 55, 56, 57, 58, 59, 60</w:t>
      </w:r>
      <w:r w:rsidR="00004F9F">
        <w:fldChar w:fldCharType="end"/>
      </w:r>
      <w:r>
        <w:t xml:space="preserve"> </w:t>
      </w:r>
      <w:r w:rsidRPr="00665AA1">
        <w:rPr>
          <w:highlight w:val="green"/>
        </w:rPr>
        <w:t xml:space="preserve">(Kamiya et al., Chem. </w:t>
      </w:r>
      <w:r w:rsidRPr="00D742D4">
        <w:rPr>
          <w:highlight w:val="green"/>
          <w:lang w:val="de-CH"/>
          <w:rPrChange w:id="12" w:author="Flurin Hidber" w:date="2026-01-22T09:29:00Z" w16du:dateUtc="2026-01-22T08:29:00Z">
            <w:rPr>
              <w:highlight w:val="green"/>
            </w:rPr>
          </w:rPrChange>
        </w:rPr>
        <w:t xml:space="preserve">Phys. Lett., 2013; Scholz et al., 2017; Kato et al., Nature 2018; Lahore et al., Nat. </w:t>
      </w:r>
      <w:r w:rsidRPr="00665AA1">
        <w:rPr>
          <w:highlight w:val="green"/>
        </w:rPr>
        <w:t>Commun., 2022)</w:t>
      </w:r>
      <w:r>
        <w:t xml:space="preserve">, and </w:t>
      </w:r>
      <w:r>
        <w:rPr>
          <w:b/>
          <w:bCs/>
        </w:rPr>
        <w:t>Supplementary Fig. 4</w:t>
      </w:r>
      <w:r>
        <w:t xml:space="preserve"> summarizes positions that affect properties in trimeric channelrhodopsins</w:t>
      </w:r>
      <w:r w:rsidR="00004F9F">
        <w:fldChar w:fldCharType="begin">
          <w:fldData xml:space="preserve">PEVuZE5vdGU+PENpdGU+PEF1dGhvcj5LaXNoaTwvQXV0aG9yPjxZZWFyPjIwMjI8L1llYXI+PFJl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</w:fldData>
        </w:fldChar>
      </w:r>
      <w:r w:rsidR="00004F9F">
        <w:instrText xml:space="preserve"> ADDIN EN.CITE </w:instrText>
      </w:r>
      <w:r w:rsidR="00004F9F">
        <w:fldChar w:fldCharType="begin">
          <w:fldData xml:space="preserve">PEVuZE5vdGU+PENpdGU+PEF1dGhvcj5LaXNoaTwvQXV0aG9yPjxZZWFyPjIwMjI8L1llYXI+PFJl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</w:fldData>
        </w:fldChar>
      </w:r>
      <w:r w:rsidR="00004F9F">
        <w:instrText xml:space="preserve"> ADDIN EN.CITE.DATA </w:instrText>
      </w:r>
      <w:r w:rsidR="00004F9F">
        <w:fldChar w:fldCharType="end"/>
      </w:r>
      <w:r w:rsidR="00004F9F">
        <w:fldChar w:fldCharType="separate"/>
      </w:r>
      <w:r w:rsidR="00004F9F" w:rsidRPr="00004F9F">
        <w:rPr>
          <w:noProof/>
          <w:vertAlign w:val="superscript"/>
        </w:rPr>
        <w:t>24, 61, 62, 63</w:t>
      </w:r>
      <w:r w:rsidR="00004F9F">
        <w:fldChar w:fldCharType="end"/>
      </w:r>
      <w:r>
        <w:t xml:space="preserve"> </w:t>
      </w:r>
      <w:r w:rsidRPr="00DA14AD">
        <w:rPr>
          <w:highlight w:val="green"/>
        </w:rPr>
        <w:t>(Tucker et al., Nat. Commun., 2022; Duan et al., Adv. Sci., 2025)</w:t>
      </w:r>
      <w:r>
        <w:t>.</w:t>
      </w:r>
    </w:p>
    <w:p w14:paraId="00000035" w14:textId="684B4F71" w:rsidR="00EA6771" w:rsidRDefault="00BC1ABA">
      <w:pPr>
        <w:spacing w:after="200"/>
      </w:pPr>
      <w:r>
        <w:t xml:space="preserve">Transducer-activating rhodopsins (sensory rhodopsins) relay light signals to downstream effectors. Structural, spectroscopic, and mutational studies have clarified the activation mechanism of </w:t>
      </w:r>
      <w:r>
        <w:rPr>
          <w:i/>
          <w:iCs/>
        </w:rPr>
        <w:t>Np</w:t>
      </w:r>
      <w:r>
        <w:t>SRII</w:t>
      </w:r>
      <w:r w:rsidR="00004F9F">
        <w:fldChar w:fldCharType="begin">
          <w:fldData xml:space="preserve">PEVuZE5vdGU+PENpdGU+PEF1dGhvcj5Hb3JkZWxpeTwvQXV0aG9yPjxZZWFyPjIwMDI8L1llYXI+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</w:fldData>
        </w:fldChar>
      </w:r>
      <w:r w:rsidR="00004F9F">
        <w:instrText xml:space="preserve"> ADDIN EN.CITE </w:instrText>
      </w:r>
      <w:r w:rsidR="00004F9F">
        <w:fldChar w:fldCharType="begin">
          <w:fldData xml:space="preserve">PEVuZE5vdGU+PENpdGU+PEF1dGhvcj5Hb3JkZWxpeTwvQXV0aG9yPjxZZWFyPjIwMDI8L1llYXI+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</w:fldData>
        </w:fldChar>
      </w:r>
      <w:r w:rsidR="00004F9F">
        <w:instrText xml:space="preserve"> ADDIN EN.CITE.DATA </w:instrText>
      </w:r>
      <w:r w:rsidR="00004F9F">
        <w:fldChar w:fldCharType="end"/>
      </w:r>
      <w:r w:rsidR="00004F9F">
        <w:fldChar w:fldCharType="separate"/>
      </w:r>
      <w:r w:rsidR="00004F9F" w:rsidRPr="00004F9F">
        <w:rPr>
          <w:noProof/>
          <w:vertAlign w:val="superscript"/>
        </w:rPr>
        <w:t>64, 65, 66</w:t>
      </w:r>
      <w:r w:rsidR="00004F9F">
        <w:fldChar w:fldCharType="end"/>
      </w:r>
      <w:r>
        <w:t xml:space="preserve"> (</w:t>
      </w:r>
      <w:r>
        <w:rPr>
          <w:b/>
          <w:bCs/>
        </w:rPr>
        <w:t>Fig. 5e</w:t>
      </w:r>
      <w:r>
        <w:t xml:space="preserve">). </w:t>
      </w:r>
      <w:r>
        <w:rPr>
          <w:i/>
          <w:iCs/>
        </w:rPr>
        <w:t>Np</w:t>
      </w:r>
      <w:r>
        <w:t xml:space="preserve">SRII forms a 2:2 complex with its transducer HtrII through an interface formed by TM6 and TM7 of </w:t>
      </w:r>
      <w:r>
        <w:rPr>
          <w:i/>
          <w:iCs/>
        </w:rPr>
        <w:t>Np</w:t>
      </w:r>
      <w:r>
        <w:t xml:space="preserve">SRII and TM1 and TM2 of HtrII. In </w:t>
      </w:r>
      <w:r>
        <w:rPr>
          <w:i/>
          <w:iCs/>
        </w:rPr>
        <w:t>Np</w:t>
      </w:r>
      <w:r>
        <w:t>SRII, retinal photoisomerization induces structural changes in residues Y174</w:t>
      </w:r>
      <w:r>
        <w:rPr>
          <w:vertAlign w:val="superscript"/>
        </w:rPr>
        <w:t>6.53</w:t>
      </w:r>
      <w:r>
        <w:t>, L200</w:t>
      </w:r>
      <w:r>
        <w:rPr>
          <w:vertAlign w:val="superscript"/>
        </w:rPr>
        <w:t>7.45</w:t>
      </w:r>
      <w:r>
        <w:t>, D201</w:t>
      </w:r>
      <w:r>
        <w:rPr>
          <w:vertAlign w:val="superscript"/>
        </w:rPr>
        <w:t>7.46</w:t>
      </w:r>
      <w:r>
        <w:t>, and T204</w:t>
      </w:r>
      <w:r>
        <w:rPr>
          <w:vertAlign w:val="superscript"/>
        </w:rPr>
        <w:t>7.49</w:t>
      </w:r>
      <w:r>
        <w:t>, which are transmitted to HtrII via the interaction between Y199</w:t>
      </w:r>
      <w:r>
        <w:rPr>
          <w:vertAlign w:val="superscript"/>
        </w:rPr>
        <w:t>7.44</w:t>
      </w:r>
      <w:r>
        <w:t xml:space="preserve"> and N74 of HtrII</w:t>
      </w:r>
      <w:r w:rsidR="00004F9F">
        <w:fldChar w:fldCharType="begin">
          <w:fldData xml:space="preserve">PEVuZE5vdGU+PENpdGU+PEF1dGhvcj5TdWRvPC9BdXRob3I+PFllYXI+MjAwNjwvWWVhcj48UmVj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=
</w:fldData>
        </w:fldChar>
      </w:r>
      <w:r w:rsidR="00004F9F">
        <w:instrText xml:space="preserve"> ADDIN EN.CITE </w:instrText>
      </w:r>
      <w:r w:rsidR="00004F9F">
        <w:fldChar w:fldCharType="begin">
          <w:fldData xml:space="preserve">PEVuZE5vdGU+PENpdGU+PEF1dGhvcj5TdWRvPC9BdXRob3I+PFllYXI+MjAwNjwvWWVhcj48UmVj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=
</w:fldData>
        </w:fldChar>
      </w:r>
      <w:r w:rsidR="00004F9F">
        <w:instrText xml:space="preserve"> ADDIN EN.CITE.DATA </w:instrText>
      </w:r>
      <w:r w:rsidR="00004F9F">
        <w:fldChar w:fldCharType="end"/>
      </w:r>
      <w:r w:rsidR="00004F9F">
        <w:fldChar w:fldCharType="separate"/>
      </w:r>
      <w:r w:rsidR="00004F9F" w:rsidRPr="00004F9F">
        <w:rPr>
          <w:noProof/>
          <w:vertAlign w:val="superscript"/>
        </w:rPr>
        <w:t>66, 67</w:t>
      </w:r>
      <w:r w:rsidR="00004F9F">
        <w:fldChar w:fldCharType="end"/>
      </w:r>
      <w:r>
        <w:t>. Notably, the key residue T204</w:t>
      </w:r>
      <w:r>
        <w:rPr>
          <w:vertAlign w:val="superscript"/>
        </w:rPr>
        <w:t>7.49</w:t>
      </w:r>
      <w:r>
        <w:t xml:space="preserve"> in </w:t>
      </w:r>
      <w:r>
        <w:rPr>
          <w:i/>
          <w:iCs/>
        </w:rPr>
        <w:t>Np</w:t>
      </w:r>
      <w:r>
        <w:t xml:space="preserve">SRII is not conserved in </w:t>
      </w:r>
      <w:r>
        <w:rPr>
          <w:i/>
          <w:iCs/>
        </w:rPr>
        <w:t xml:space="preserve">H. salinarum </w:t>
      </w:r>
      <w:r>
        <w:t>SRI (</w:t>
      </w:r>
      <w:r>
        <w:rPr>
          <w:i/>
          <w:iCs/>
        </w:rPr>
        <w:t>Hs</w:t>
      </w:r>
      <w:r>
        <w:t xml:space="preserve">SRI), suggesting that this signaling pathway may be specific to </w:t>
      </w:r>
      <w:r>
        <w:rPr>
          <w:i/>
          <w:iCs/>
        </w:rPr>
        <w:t>Np</w:t>
      </w:r>
      <w:r>
        <w:t>SRII rather than a general feature of transducer-activating rhodopsins</w:t>
      </w:r>
      <w:r w:rsidR="00004F9F">
        <w:fldChar w:fldCharType="begin"/>
      </w:r>
      <w:r w:rsidR="00004F9F">
        <w:instrText xml:space="preserve"> ADDIN EN.CITE &lt;EndNote&gt;&lt;Cite&gt;&lt;Author&gt;Matsunami‐Nakamura&lt;/Author&gt;&lt;Year&gt;2023&lt;/Year&gt;&lt;RecNum&gt;67&lt;/RecNum&gt;&lt;DisplayText&gt;&lt;style face="superscript"&gt;68&lt;/style&gt;&lt;/DisplayText&gt;&lt;record&gt;&lt;rec-number&gt;67&lt;/rec-number&gt;&lt;foreign-keys&gt;&lt;key app="EN" db-id="xwws0xaz522afoeezt3xwavopwzefd5dwdxz" timestamp="1768843124"&gt;67&lt;/key&gt;&lt;/foreign-keys&gt;&lt;ref-type name="Journal Article"&gt;17&lt;/ref-type&gt;&lt;contributors&gt;&lt;authors&gt;&lt;author&gt;Matsunami‐Nakamura, Risa&lt;/author&gt;&lt;author&gt;Tamogami, Jun&lt;/author&gt;&lt;author&gt;Takeguchi, Miki&lt;/author&gt;&lt;author&gt;Ishikawa, Junya&lt;/author&gt;&lt;author&gt;Kikukawa, Takashi&lt;/author&gt;&lt;author&gt;Kamo, Naoki&lt;/author&gt;&lt;author&gt;Nara, Toshifumi&lt;/author&gt;&lt;/authors&gt;&lt;/contributors&gt;&lt;titles&gt;&lt;title&gt;Key determinants for signaling in the sensory rhodopsin II/transducer complex are different between Halobacterium salinarum and Natronomonas pharaonis&lt;/title&gt;&lt;secondary-title&gt;FEBS Letters&lt;/secondary-title&gt;&lt;alt-title&gt;FEBS Lett.&lt;/alt-title&gt;&lt;/titles&gt;&lt;periodical&gt;&lt;full-title&gt;FEBS Letters&lt;/full-title&gt;&lt;abbr-1&gt;FEBS Lett.&lt;/abbr-1&gt;&lt;/periodical&gt;&lt;alt-periodical&gt;&lt;full-title&gt;FEBS Letters&lt;/full-title&gt;&lt;abbr-1&gt;FEBS Lett.&lt;/abbr-1&gt;&lt;/alt-periodical&gt;&lt;pages&gt;2334-2344&lt;/pages&gt;&lt;volume&gt;597&lt;/volume&gt;&lt;number&gt;18&lt;/number&gt;&lt;dates&gt;&lt;year&gt;2023&lt;/year&gt;&lt;/dates&gt;&lt;isbn&gt;0014-5793&lt;/isbn&gt;&lt;urls&gt;&lt;related-urls&gt;&lt;url&gt;https://newapp.readcube.com/library/1c349ce6-27ca-44ea-b5f3-447bfda84003/item/f35e6f42-7330-4eec-a0d8-10470b882f43&lt;/url&gt;&lt;/related-urls&gt;&lt;/urls&gt;&lt;electronic-resource-num&gt;10.1002/1873-3468.14711&lt;/electronic-resource-num&gt;&lt;/record&gt;&lt;/Cite&gt;&lt;/EndNote&gt;</w:instrText>
      </w:r>
      <w:r w:rsidR="00004F9F">
        <w:fldChar w:fldCharType="separate"/>
      </w:r>
      <w:r w:rsidR="00004F9F" w:rsidRPr="00004F9F">
        <w:rPr>
          <w:noProof/>
          <w:vertAlign w:val="superscript"/>
        </w:rPr>
        <w:t>68</w:t>
      </w:r>
      <w:r w:rsidR="00004F9F">
        <w:fldChar w:fldCharType="end"/>
      </w:r>
      <w:r>
        <w:t>.</w:t>
      </w:r>
    </w:p>
    <w:p w14:paraId="00000036" w14:textId="2982654B" w:rsidR="00EA6771" w:rsidRDefault="00BC1ABA">
      <w:r w:rsidRPr="00DC2BB5">
        <w:t>Enzyme-fused rhodopsins, such</w:t>
      </w:r>
      <w:r>
        <w:t xml:space="preserve"> as rhodopsin-guanylyl cyclases and rhodopsin-phosphodiesterases, couple light detection to enzymatic activity. A characteristic feature of these proteins—shared with some channel-fused rhodopsins—is an additional TM0 helix at the N-terminus of the seven-transmembrane core</w:t>
      </w:r>
      <w:r w:rsidR="00004F9F">
        <w:fldChar w:fldCharType="begin">
          <w:fldData xml:space="preserve">PEVuZE5vdGU+PENpdGU+PEF1dGhvcj5NdWtoZXJqZWU8L0F1dGhvcj48WWVhcj4yMDE5PC9ZZWFy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</w:fldData>
        </w:fldChar>
      </w:r>
      <w:r w:rsidR="00004F9F">
        <w:instrText xml:space="preserve"> ADDIN EN.CITE </w:instrText>
      </w:r>
      <w:r w:rsidR="00004F9F">
        <w:fldChar w:fldCharType="begin">
          <w:fldData xml:space="preserve">PEVuZE5vdGU+PENpdGU+PEF1dGhvcj5NdWtoZXJqZWU8L0F1dGhvcj48WWVhcj4yMDE5PC9ZZWFy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</w:fldData>
        </w:fldChar>
      </w:r>
      <w:r w:rsidR="00004F9F">
        <w:instrText xml:space="preserve"> ADDIN EN.CITE.DATA </w:instrText>
      </w:r>
      <w:r w:rsidR="00004F9F">
        <w:fldChar w:fldCharType="end"/>
      </w:r>
      <w:r w:rsidR="00004F9F">
        <w:fldChar w:fldCharType="separate"/>
      </w:r>
      <w:r w:rsidR="00004F9F" w:rsidRPr="00004F9F">
        <w:rPr>
          <w:noProof/>
          <w:vertAlign w:val="superscript"/>
        </w:rPr>
        <w:t>6, 69</w:t>
      </w:r>
      <w:r w:rsidR="00004F9F">
        <w:fldChar w:fldCharType="end"/>
      </w:r>
      <w:r>
        <w:t xml:space="preserve">. The </w:t>
      </w:r>
      <w:r w:rsidRPr="00C35D2E">
        <w:rPr>
          <w:highlight w:val="cyan"/>
        </w:rPr>
        <w:t>GRN-MR system</w:t>
      </w:r>
      <w:r>
        <w:t xml:space="preserve"> annotates the seven helices forming the retinal-binding domain, excluding TM0. For NeoR, the longest-</w:t>
      </w:r>
      <w:r>
        <w:lastRenderedPageBreak/>
        <w:t>wavelength rhodopsin reported to date, functional studies have identified three acidic residues essential for activity: E136</w:t>
      </w:r>
      <w:r>
        <w:rPr>
          <w:vertAlign w:val="superscript"/>
        </w:rPr>
        <w:t>3.45</w:t>
      </w:r>
      <w:r>
        <w:t>, D140</w:t>
      </w:r>
      <w:r>
        <w:rPr>
          <w:vertAlign w:val="superscript"/>
        </w:rPr>
        <w:t>3.49</w:t>
      </w:r>
      <w:r>
        <w:t>, and E262</w:t>
      </w:r>
      <w:r>
        <w:rPr>
          <w:vertAlign w:val="superscript"/>
        </w:rPr>
        <w:t>7.46</w:t>
      </w:r>
      <w:r>
        <w:t xml:space="preserve"> </w:t>
      </w:r>
      <w:r w:rsidR="00004F9F">
        <w:fldChar w:fldCharType="begin"/>
      </w:r>
      <w:r w:rsidR="00004F9F">
        <w:instrText xml:space="preserve"> ADDIN EN.CITE &lt;EndNote&gt;&lt;Cite&gt;&lt;Author&gt;Broser&lt;/Author&gt;&lt;Year&gt;2020&lt;/Year&gt;&lt;RecNum&gt;11&lt;/RecNum&gt;&lt;DisplayText&gt;&lt;style face="superscript"&gt;70&lt;/style&gt;&lt;/DisplayText&gt;&lt;record&gt;&lt;rec-number&gt;11&lt;/rec-number&gt;&lt;foreign-keys&gt;&lt;key app="EN" db-id="xwws0xaz522afoeezt3xwavopwzefd5dwdxz" timestamp="1768843124"&gt;11&lt;/key&gt;&lt;/foreign-keys&gt;&lt;ref-type name="Journal Article"&gt;17&lt;/ref-type&gt;&lt;contributors&gt;&lt;authors&gt;&lt;author&gt;Broser, Matthias&lt;/author&gt;&lt;author&gt;Spreen, Anika&lt;/author&gt;&lt;author&gt;Konold, Patrick E.&lt;/author&gt;&lt;author&gt;Schiewer, Enrico&lt;/author&gt;&lt;author&gt;Adam, Suliman&lt;/author&gt;&lt;author&gt;Borin, Veniamin&lt;/author&gt;&lt;author&gt;Schapiro, Igor&lt;/author&gt;&lt;author&gt;Seifert, Reinhard&lt;/author&gt;&lt;author&gt;Kennis, John T. M.&lt;/author&gt;&lt;author&gt;Sierra, Yinth Andrea Bernal&lt;/author&gt;&lt;author&gt;Hegemann, Peter&lt;/author&gt;&lt;/authors&gt;&lt;/contributors&gt;&lt;titles&gt;&lt;title&gt;NeoR, a near-infrared absorbing rhodopsin&lt;/title&gt;&lt;secondary-title&gt;Nature Communications&lt;/secondary-title&gt;&lt;alt-title&gt;Nat. Commun.&lt;/alt-title&gt;&lt;/titles&gt;&lt;periodical&gt;&lt;full-title&gt;Nature Communications&lt;/full-title&gt;&lt;abbr-1&gt;Nat. Commun.&lt;/abbr-1&gt;&lt;/periodical&gt;&lt;alt-periodical&gt;&lt;full-title&gt;Nature Communications&lt;/full-title&gt;&lt;abbr-1&gt;Nat. Commun.&lt;/abbr-1&gt;&lt;/alt-periodical&gt;&lt;pages&gt;5682&lt;/pages&gt;&lt;volume&gt;11&lt;/volume&gt;&lt;number&gt;1&lt;/number&gt;&lt;dates&gt;&lt;year&gt;2020&lt;/year&gt;&lt;/dates&gt;&lt;urls&gt;&lt;related-urls&gt;&lt;url&gt;https://newapp.readcube.com/library/1c349ce6-27ca-44ea-b5f3-447bfda84003/item/ea1c8019-93ff-44e0-a363-59e320f36e88&lt;/url&gt;&lt;/related-urls&gt;&lt;/urls&gt;&lt;electronic-resource-num&gt;10.1038/s41467-020-19375-8&lt;/electronic-resource-num&gt;&lt;/record&gt;&lt;/Cite&gt;&lt;/EndNote&gt;</w:instrText>
      </w:r>
      <w:r w:rsidR="00004F9F">
        <w:fldChar w:fldCharType="separate"/>
      </w:r>
      <w:r w:rsidR="00004F9F" w:rsidRPr="00004F9F">
        <w:rPr>
          <w:noProof/>
          <w:vertAlign w:val="superscript"/>
        </w:rPr>
        <w:t>70</w:t>
      </w:r>
      <w:r w:rsidR="00004F9F">
        <w:fldChar w:fldCharType="end"/>
      </w:r>
      <w:r>
        <w:t xml:space="preserve"> </w:t>
      </w:r>
      <w:r>
        <w:rPr>
          <w:b/>
          <w:bCs/>
        </w:rPr>
        <w:t>(Fig. 5f)</w:t>
      </w:r>
      <w:r>
        <w:t xml:space="preserve">. As structural and spectroscopic data on enzyme-fused rhodopsins accumulate, the </w:t>
      </w:r>
      <w:r w:rsidRPr="00765E90">
        <w:rPr>
          <w:highlight w:val="cyan"/>
        </w:rPr>
        <w:t>GRN-MR system</w:t>
      </w:r>
      <w:r>
        <w:t xml:space="preserve"> will facilitate comparative analysis of their activation mechanisms.</w:t>
      </w:r>
    </w:p>
    <w:p w14:paraId="00000037" w14:textId="0A8A2E8D" w:rsidR="00EA6771" w:rsidRDefault="00BC1ABA">
      <w:r>
        <w:t xml:space="preserve">The </w:t>
      </w:r>
      <w:r w:rsidRPr="00C050E5">
        <w:rPr>
          <w:highlight w:val="cyan"/>
        </w:rPr>
        <w:t>GRN-MR system</w:t>
      </w:r>
      <w:r>
        <w:t xml:space="preserve"> also accommodates microbial rhodopsins that exhibit gaps or insertions arising from local structural distortions </w:t>
      </w:r>
      <w:r>
        <w:rPr>
          <w:b/>
          <w:bCs/>
        </w:rPr>
        <w:t>(Supplementary. Fig. 5)</w:t>
      </w:r>
      <w:r>
        <w:t>. For example, ChRmine, a trimeric cation-conducting channelrhodopsin</w:t>
      </w:r>
      <w:r w:rsidR="00004F9F">
        <w:fldChar w:fldCharType="begin"/>
      </w:r>
      <w:r w:rsidR="00004F9F">
        <w:instrText xml:space="preserve"> ADDIN EN.CITE &lt;EndNote&gt;&lt;Cite&gt;&lt;Author&gt;Marshel&lt;/Author&gt;&lt;Year&gt;2019&lt;/Year&gt;&lt;RecNum&gt;69&lt;/RecNum&gt;&lt;DisplayText&gt;&lt;style face="superscript"&gt;71&lt;/style&gt;&lt;/DisplayText&gt;&lt;record&gt;&lt;rec-number&gt;69&lt;/rec-number&gt;&lt;foreign-keys&gt;&lt;key app="EN" db-id="xwws0xaz522afoeezt3xwavopwzefd5dwdxz" timestamp="1768843124"&gt;69&lt;/key&gt;&lt;/foreign-keys&gt;&lt;ref-type name="Journal Article"&gt;17&lt;/ref-type&gt;&lt;contributors&gt;&lt;authors&gt;&lt;author&gt;Marshel, James H.&lt;/author&gt;&lt;author&gt;Kim, Yoon Seok&lt;/author&gt;&lt;author&gt;Machado, Timothy A.&lt;/author&gt;&lt;author&gt;Quirin, Sean&lt;/author&gt;&lt;author&gt;Benson, Brandon&lt;/author&gt;&lt;author&gt;Kadmon, Jonathan&lt;/author&gt;&lt;author&gt;Raja, Cephra&lt;/author&gt;&lt;author&gt;Chibukhchyan, Adelaida&lt;/author&gt;&lt;author&gt;Ramakrishnan, Charu&lt;/author&gt;&lt;author&gt;Inoue, Masatoshi&lt;/author&gt;&lt;author&gt;Shane, Janelle C.&lt;/author&gt;&lt;author&gt;McKnight, Douglas J.&lt;/author&gt;&lt;author&gt;Yoshizawa, Susumu&lt;/author&gt;&lt;author&gt;Kato, Hideaki E.&lt;/author&gt;&lt;author&gt;Ganguli, Surya&lt;/author&gt;&lt;author&gt;Deisseroth, Karl&lt;/author&gt;&lt;/authors&gt;&lt;/contributors&gt;&lt;titles&gt;&lt;title&gt;Cortical layer–specific critical dynamics triggering perception&lt;/title&gt;&lt;secondary-title&gt;Science&lt;/secondary-title&gt;&lt;alt-title&gt;Science&lt;/alt-title&gt;&lt;/titles&gt;&lt;periodical&gt;&lt;full-title&gt;Science&lt;/full-title&gt;&lt;abbr-1&gt;Science&lt;/abbr-1&gt;&lt;/periodical&gt;&lt;alt-periodical&gt;&lt;full-title&gt;Science&lt;/full-title&gt;&lt;abbr-1&gt;Science&lt;/abbr-1&gt;&lt;/alt-periodical&gt;&lt;volume&gt;365&lt;/volume&gt;&lt;number&gt;6453&lt;/number&gt;&lt;dates&gt;&lt;year&gt;2019&lt;/year&gt;&lt;/dates&gt;&lt;isbn&gt;0036-8075&lt;/isbn&gt;&lt;urls&gt;&lt;related-urls&gt;&lt;url&gt;https://newapp.readcube.com/library/1c349ce6-27ca-44ea-b5f3-447bfda84003/item/64357757-4498-4211-bb43-82109117b3f3&lt;/url&gt;&lt;/related-urls&gt;&lt;/urls&gt;&lt;electronic-resource-num&gt;10.1126/science.aaw5202&lt;/electronic-resource-num&gt;&lt;/record&gt;&lt;/Cite&gt;&lt;/EndNote&gt;</w:instrText>
      </w:r>
      <w:r w:rsidR="00004F9F">
        <w:fldChar w:fldCharType="separate"/>
      </w:r>
      <w:r w:rsidR="00004F9F" w:rsidRPr="00004F9F">
        <w:rPr>
          <w:noProof/>
          <w:vertAlign w:val="superscript"/>
        </w:rPr>
        <w:t>71</w:t>
      </w:r>
      <w:r w:rsidR="00004F9F">
        <w:fldChar w:fldCharType="end"/>
      </w:r>
      <w:r>
        <w:t>, contains a constricted 3</w:t>
      </w:r>
      <w:r>
        <w:rPr>
          <w:vertAlign w:val="subscript"/>
        </w:rPr>
        <w:t>10</w:t>
      </w:r>
      <w:r>
        <w:t xml:space="preserve"> helical turn within TM6 that results in a gap in the sequence alignment</w:t>
      </w:r>
      <w:r w:rsidR="00004F9F">
        <w:fldChar w:fldCharType="begin"/>
      </w:r>
      <w:r w:rsidR="00004F9F">
        <w:instrText xml:space="preserve"> ADDIN EN.CITE &lt;EndNote&gt;&lt;Cite&gt;&lt;Author&gt;Kishi&lt;/Author&gt;&lt;Year&gt;2022&lt;/Year&gt;&lt;RecNum&gt;70&lt;/RecNum&gt;&lt;DisplayText&gt;&lt;style face="superscript"&gt;61&lt;/style&gt;&lt;/DisplayText&gt;&lt;record&gt;&lt;rec-number&gt;70&lt;/rec-number&gt;&lt;foreign-keys&gt;&lt;key app="EN" db-id="xwws0xaz522afoeezt3xwavopwzefd5dwdxz" timestamp="1768843124"&gt;70&lt;/key&gt;&lt;/foreign-keys&gt;&lt;ref-type name="Journal Article"&gt;17&lt;/ref-type&gt;&lt;contributors&gt;&lt;authors&gt;&lt;author&gt;Kishi, Koichiro E.&lt;/author&gt;&lt;author&gt;Kim, Yoon Seok&lt;/author&gt;&lt;author&gt;Fukuda, Masahiro&lt;/author&gt;&lt;author&gt;Inoue, Masatoshi&lt;/author&gt;&lt;author&gt;Kusakizako, Tsukasa&lt;/author&gt;&lt;author&gt;Wang, Peter Y.&lt;/author&gt;&lt;author&gt;Ramakrishnan, Charu&lt;/author&gt;&lt;author&gt;Byrne, Eamon F. X.&lt;/author&gt;&lt;author&gt;Thadhani, Elina&lt;/author&gt;&lt;author&gt;Paggi, Joseph M.&lt;/author&gt;&lt;author&gt;Matsui, Toshiki E.&lt;/author&gt;&lt;author&gt;Yamashita, Keitaro&lt;/author&gt;&lt;author&gt;Nagata, Takashi&lt;/author&gt;&lt;author&gt;Konno, Masae&lt;/author&gt;&lt;author&gt;Quirin, Sean&lt;/author&gt;&lt;author&gt;Lo, Maisie&lt;/author&gt;&lt;author&gt;Benster, Tyler&lt;/author&gt;&lt;author&gt;Uemura, Tomoko&lt;/author&gt;&lt;author&gt;Liu, Kehong&lt;/author&gt;&lt;author&gt;Shibata, Mikihiro&lt;/author&gt;&lt;author&gt;Nomura, Norimichi&lt;/author&gt;&lt;author&gt;Iwata, So&lt;/author&gt;&lt;author&gt;Nureki, Osamu&lt;/author&gt;&lt;author&gt;Dror, Ron O.&lt;/author&gt;&lt;author&gt;Inoue, Keiichi&lt;/author&gt;&lt;author&gt;Deisseroth, Karl&lt;/author&gt;&lt;author&gt;Kato, Hideaki E.&lt;/author&gt;&lt;/authors&gt;&lt;/contributors&gt;&lt;titles&gt;&lt;title&gt;Structural basis for channel conduction in the pump-like channelrhodopsin ChRmine&lt;/title&gt;&lt;secondary-title&gt;Cell&lt;/secondary-title&gt;&lt;alt-title&gt;Cell&lt;/alt-title&gt;&lt;/titles&gt;&lt;periodical&gt;&lt;full-title&gt;Cell&lt;/full-title&gt;&lt;abbr-1&gt;Cell&lt;/abbr-1&gt;&lt;/periodical&gt;&lt;alt-periodical&gt;&lt;full-title&gt;Cell&lt;/full-title&gt;&lt;abbr-1&gt;Cell&lt;/abbr-1&gt;&lt;/alt-periodical&gt;&lt;pages&gt;672-689.e23&lt;/pages&gt;&lt;volume&gt;185&lt;/volume&gt;&lt;number&gt;4&lt;/number&gt;&lt;dates&gt;&lt;year&gt;2022&lt;/year&gt;&lt;/dates&gt;&lt;isbn&gt;0092-8674&lt;/isbn&gt;&lt;urls&gt;&lt;related-urls&gt;&lt;url&gt;https://newapp.readcube.com/library/1c349ce6-27ca-44ea-b5f3-447bfda84003/item/e23c1c7f-03b0-4057-b913-c073efffb5dc&lt;/url&gt;&lt;/related-urls&gt;&lt;/urls&gt;&lt;electronic-resource-num&gt;10.1016/j.cell.2022.01.007&lt;/electronic-resource-num&gt;&lt;/record&gt;&lt;/Cite&gt;&lt;/EndNote&gt;</w:instrText>
      </w:r>
      <w:r w:rsidR="00004F9F">
        <w:fldChar w:fldCharType="separate"/>
      </w:r>
      <w:r w:rsidR="00004F9F" w:rsidRPr="00004F9F">
        <w:rPr>
          <w:noProof/>
          <w:vertAlign w:val="superscript"/>
        </w:rPr>
        <w:t>61</w:t>
      </w:r>
      <w:r w:rsidR="00004F9F">
        <w:fldChar w:fldCharType="end"/>
      </w:r>
      <w:r>
        <w:t xml:space="preserve"> </w:t>
      </w:r>
      <w:r>
        <w:rPr>
          <w:b/>
          <w:bCs/>
        </w:rPr>
        <w:t>(Supplementary. Fig. 5, salmon)</w:t>
      </w:r>
      <w:r>
        <w:t>. In this case, the ‘missing’ position (6.48) is simply skipped. Conversely, TaraRRB-R1, a channel-regulating rhodopsin</w:t>
      </w:r>
      <w:r w:rsidR="00004F9F">
        <w:fldChar w:fldCharType="begin">
          <w:fldData xml:space="preserve">PEVuZE5vdGU+PENpdGU+PEF1dGhvcj5Sb3plbmJlcmc8L0F1dGhvcj48WWVhcj4yMDIyPC9ZZWFy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</w:fldData>
        </w:fldChar>
      </w:r>
      <w:r w:rsidR="00004F9F">
        <w:instrText xml:space="preserve"> ADDIN EN.CITE </w:instrText>
      </w:r>
      <w:r w:rsidR="00004F9F">
        <w:fldChar w:fldCharType="begin">
          <w:fldData xml:space="preserve">PEVuZE5vdGU+PENpdGU+PEF1dGhvcj5Sb3plbmJlcmc8L0F1dGhvcj48WWVhcj4yMDIyPC9ZZWFy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</w:fldData>
        </w:fldChar>
      </w:r>
      <w:r w:rsidR="00004F9F">
        <w:instrText xml:space="preserve"> ADDIN EN.CITE.DATA </w:instrText>
      </w:r>
      <w:r w:rsidR="00004F9F">
        <w:fldChar w:fldCharType="end"/>
      </w:r>
      <w:r w:rsidR="00004F9F">
        <w:fldChar w:fldCharType="separate"/>
      </w:r>
      <w:r w:rsidR="00004F9F" w:rsidRPr="00004F9F">
        <w:rPr>
          <w:noProof/>
          <w:vertAlign w:val="superscript"/>
        </w:rPr>
        <w:t>6</w:t>
      </w:r>
      <w:r w:rsidR="00004F9F">
        <w:fldChar w:fldCharType="end"/>
      </w:r>
      <w:r>
        <w:t xml:space="preserve">, contains a bulged π-helical turn in TM5 that introduces an additional residue between 5.45 and 5.46 </w:t>
      </w:r>
      <w:r>
        <w:rPr>
          <w:b/>
          <w:bCs/>
        </w:rPr>
        <w:t>(Supplementary. Fig. 5, green)</w:t>
      </w:r>
      <w:r>
        <w:t>, which designated 5.451.</w:t>
      </w:r>
    </w:p>
    <w:p w14:paraId="00000039" w14:textId="3DD30413" w:rsidR="00EA6771" w:rsidRDefault="00BC1ABA" w:rsidP="004C244A">
      <w:r>
        <w:t xml:space="preserve">Together, these applications demonstrate that the </w:t>
      </w:r>
      <w:r w:rsidRPr="00C050E5">
        <w:rPr>
          <w:highlight w:val="cyan"/>
        </w:rPr>
        <w:t>GRN-MR system</w:t>
      </w:r>
      <w:r>
        <w:t xml:space="preserve"> provides a unified framework for comparing rhodopsins across functional classes, taxonomic origins, and structural variations.</w:t>
      </w:r>
      <w:bookmarkStart w:id="13" w:name="_heading=h.ry6nmtybrnv6" w:colFirst="0" w:colLast="0"/>
      <w:bookmarkEnd w:id="13"/>
    </w:p>
    <w:p w14:paraId="0000003A" w14:textId="77777777" w:rsidR="00EA6771" w:rsidRDefault="00BC1ABA">
      <w:pPr>
        <w:pStyle w:val="Heading2"/>
      </w:pPr>
      <w:bookmarkStart w:id="14" w:name="_heading=h.k5toesecfb93" w:colFirst="0" w:colLast="0"/>
      <w:bookmarkEnd w:id="14"/>
      <w:r>
        <w:t xml:space="preserve">Application of the </w:t>
      </w:r>
      <w:r w:rsidRPr="00C050E5">
        <w:rPr>
          <w:highlight w:val="cyan"/>
        </w:rPr>
        <w:t>GRN-MR system</w:t>
      </w:r>
      <w:r>
        <w:t xml:space="preserve"> to a large dataset of microbial rhodopsins</w:t>
      </w:r>
    </w:p>
    <w:p w14:paraId="0000003B" w14:textId="1BA7D7CA" w:rsidR="00EA6771" w:rsidRDefault="00BC1ABA">
      <w:r>
        <w:t xml:space="preserve">To evaluate the </w:t>
      </w:r>
      <w:r w:rsidRPr="00765E90">
        <w:rPr>
          <w:highlight w:val="cyan"/>
        </w:rPr>
        <w:t>GRN-MR system</w:t>
      </w:r>
      <w:r>
        <w:t xml:space="preserve"> at scale, we applied it to a large sequence dataset that includes both characterized and uncharacterized rhodopsins. We combined the 129 functionally characterized rhodopsins in our curated dataset with a large collection of uncharacterized rhodopsin-like sequences, yielding an initial set of over 300,000 sequences from archaea, bacteria, eukaryotes, and viruses </w:t>
      </w:r>
      <w:r w:rsidRPr="00C050E5">
        <w:rPr>
          <w:highlight w:val="lightGray"/>
        </w:rPr>
        <w:t>(Nishimura et al., in preparation)</w:t>
      </w:r>
      <w:r>
        <w:t xml:space="preserve">. After curation, we obtained approximately 40,000 non-redundant sequences. From pairwise sequence similarities, we constructed a protein similarity network in which nodes represent individual sequences and edges connect pairs exceeding a defined similarity threshold </w:t>
      </w:r>
      <w:r>
        <w:rPr>
          <w:b/>
          <w:bCs/>
        </w:rPr>
        <w:t>(Fig. 6a)</w:t>
      </w:r>
      <w:r>
        <w:t xml:space="preserve">. The network resolved 14 clusters containing functionally characterized rhodopsins and </w:t>
      </w:r>
      <w:commentRangeStart w:id="15"/>
      <w:r>
        <w:t xml:space="preserve">17 </w:t>
      </w:r>
      <w:commentRangeEnd w:id="15"/>
      <w:r w:rsidR="00111D6E">
        <w:rPr>
          <w:rStyle w:val="CommentReference"/>
          <w:sz w:val="20"/>
          <w:szCs w:val="20"/>
        </w:rPr>
        <w:commentReference w:id="15"/>
      </w:r>
      <w:r>
        <w:t>clusters containing only uncharacterized rhodopsins (</w:t>
      </w:r>
      <w:r>
        <w:rPr>
          <w:b/>
          <w:bCs/>
        </w:rPr>
        <w:t>Supplementary Fig. 6</w:t>
      </w:r>
      <w:r>
        <w:t xml:space="preserve">). The </w:t>
      </w:r>
      <w:r w:rsidRPr="00A674D4">
        <w:t>14</w:t>
      </w:r>
      <w:r>
        <w:t xml:space="preserve"> characterized clusters comprise </w:t>
      </w:r>
      <w:r w:rsidRPr="00A674D4">
        <w:t>six</w:t>
      </w:r>
      <w:r>
        <w:t xml:space="preserve"> major groups—archaeal/eukaryotic, bacterial, viral (VirR), canonical channelrhodopsins (ChRs), canonical histidine kinase-fused rhodopsins (HKRs), and canonical heliorhodopsins (HeRs)—and </w:t>
      </w:r>
      <w:r w:rsidRPr="00A674D4">
        <w:t>eight</w:t>
      </w:r>
      <w:r>
        <w:t xml:space="preserve"> minor groups: schizorhodopsins (SzRs), cryptophyte anion-conducting channelrhodopsins (ACRs), alveolate ChRs, pump-like channelrhodopsins (PLCRs)</w:t>
      </w:r>
      <w:r w:rsidR="00004F9F">
        <w:fldChar w:fldCharType="begin"/>
      </w:r>
      <w:r w:rsidR="00004F9F">
        <w:instrText xml:space="preserve"> ADDIN EN.CITE &lt;EndNote&gt;&lt;Cite&gt;&lt;Author&gt;Kishi&lt;/Author&gt;&lt;Year&gt;2023&lt;/Year&gt;&lt;RecNum&gt;71&lt;/RecNum&gt;&lt;DisplayText&gt;&lt;style face="superscript"&gt;72&lt;/style&gt;&lt;/DisplayText&gt;&lt;record&gt;&lt;rec-number&gt;71&lt;/rec-number&gt;&lt;foreign-keys&gt;&lt;key app="EN" db-id="xwws0xaz522afoeezt3xwavopwzefd5dwdxz" timestamp="1768843124"&gt;71&lt;/key&gt;&lt;/foreign-keys&gt;&lt;ref-type name="Journal Article"&gt;17&lt;/ref-type&gt;&lt;contributors&gt;&lt;authors&gt;&lt;author&gt;Kishi, Koichiro E.&lt;/author&gt;&lt;author&gt;Kato, Hideaki E.&lt;/author&gt;&lt;/authors&gt;&lt;/contributors&gt;&lt;titles&gt;&lt;title&gt;Pump-like channelrhodopsins: Not just bridging the gap between ion pumps and ion channels&lt;/title&gt;&lt;secondary-title&gt;Current Opinion in Structural Biology&lt;/secondary-title&gt;&lt;alt-title&gt;Curr. Opin. Struct. Biol.&lt;/alt-title&gt;&lt;/titles&gt;&lt;periodical&gt;&lt;full-title&gt;Current Opinion in Structural Biology&lt;/full-title&gt;&lt;abbr-1&gt;Curr. Opin. Struct. Biol.&lt;/abbr-1&gt;&lt;/periodical&gt;&lt;alt-periodical&gt;&lt;full-title&gt;Current Opinion in Structural Biology&lt;/full-title&gt;&lt;abbr-1&gt;Curr. Opin. Struct. Biol.&lt;/abbr-1&gt;&lt;/alt-periodical&gt;&lt;pages&gt;102562&lt;/pages&gt;&lt;volume&gt;79&lt;/volume&gt;&lt;dates&gt;&lt;year&gt;2023&lt;/year&gt;&lt;/dates&gt;&lt;isbn&gt;0959-440X&lt;/isbn&gt;&lt;urls&gt;&lt;related-urls&gt;&lt;url&gt;https://newapp.readcube.com/library/1c349ce6-27ca-44ea-b5f3-447bfda84003/item/6e6a1bcb-4bda-4391-8293-72db3d4b8f2a&lt;/url&gt;&lt;/related-urls&gt;&lt;/urls&gt;&lt;electronic-resource-num&gt;10.1016/j.sbi.2023.102562&lt;/electronic-resource-num&gt;&lt;/record&gt;&lt;/Cite&gt;&lt;/EndNote&gt;</w:instrText>
      </w:r>
      <w:r w:rsidR="00004F9F">
        <w:fldChar w:fldCharType="separate"/>
      </w:r>
      <w:r w:rsidR="00004F9F" w:rsidRPr="00004F9F">
        <w:rPr>
          <w:noProof/>
          <w:vertAlign w:val="superscript"/>
        </w:rPr>
        <w:t>72</w:t>
      </w:r>
      <w:r w:rsidR="00004F9F">
        <w:fldChar w:fldCharType="end"/>
      </w:r>
      <w:r>
        <w:t>, guanylate cyclase-/phosphodiesterase-fused rhodopsins (RhoGC/RhoPDEs), bestrophin-fused rhodopsins (BestRs), noncanonical HKRs, and eukaryotic/viral HeRs (</w:t>
      </w:r>
      <w:r>
        <w:rPr>
          <w:b/>
          <w:bCs/>
        </w:rPr>
        <w:t>Supplementary Fig. 6</w:t>
      </w:r>
      <w:r>
        <w:t>).</w:t>
      </w:r>
    </w:p>
    <w:p w14:paraId="0000003C" w14:textId="77777777" w:rsidR="00EA6771" w:rsidRDefault="00BC1ABA">
      <w:r>
        <w:t>To validate the clustering and explore uncharacterized rhodopsins, we predicted structures for 11 sequences from the periphery of 5 of the 14 functionally characterized clusters, along with one representative member from each of the 17 uncharacterized clusters (</w:t>
      </w:r>
      <w:r>
        <w:rPr>
          <w:b/>
          <w:bCs/>
        </w:rPr>
        <w:t>Supplementary Fig. 7a</w:t>
      </w:r>
      <w:r>
        <w:t>). In total, we generated structural models for 28 rhodopsin-like proteins (</w:t>
      </w:r>
      <w:r>
        <w:rPr>
          <w:b/>
          <w:bCs/>
        </w:rPr>
        <w:t>Supplementary Fig. 7b</w:t>
      </w:r>
      <w:r>
        <w:t>). All 11 characterized and 13 of the 17 uncharacterized sequences (uncharacterized clusters 1–13) adopted a rhodopsin fold and were retained for further analysis. Of the 13 uncharacterized rhodopsins, two lacked the conserved Lys</w:t>
      </w:r>
      <w:r>
        <w:rPr>
          <w:vertAlign w:val="superscript"/>
        </w:rPr>
        <w:t>7.50</w:t>
      </w:r>
      <w:r>
        <w:t xml:space="preserve"> and one exhibited an incorrectly predicted retinal-binding pose. Several uncharacterized clusters exhibited distinctive structural features: for example, the rhodopsin in cluster 2 has an unusually long TM1, whereas the rhodopsin in cluster 10 contains β-strands in ECL2 and ECL3 that form an extracellular β-sheet (</w:t>
      </w:r>
      <w:r>
        <w:rPr>
          <w:b/>
          <w:bCs/>
        </w:rPr>
        <w:t>Supplementary Fig. 7b</w:t>
      </w:r>
      <w:r>
        <w:t>).</w:t>
      </w:r>
    </w:p>
    <w:p w14:paraId="0000003D" w14:textId="03425574" w:rsidR="00EA6771" w:rsidRDefault="00BC1ABA">
      <w:r>
        <w:t xml:space="preserve">To examine sequence conservation, we generated sequence logos in selected clusters </w:t>
      </w:r>
      <w:r>
        <w:rPr>
          <w:b/>
          <w:bCs/>
        </w:rPr>
        <w:t>(</w:t>
      </w:r>
      <w:r w:rsidR="00770C0C">
        <w:rPr>
          <w:b/>
          <w:bCs/>
        </w:rPr>
        <w:t xml:space="preserve">Fig. 6b,c; </w:t>
      </w:r>
      <w:r>
        <w:rPr>
          <w:b/>
          <w:bCs/>
        </w:rPr>
        <w:t>Supplementary Fig. 8 and 9</w:t>
      </w:r>
      <w:r w:rsidR="00DB5815" w:rsidRPr="004C244A">
        <w:t>)</w:t>
      </w:r>
      <w:r>
        <w:t>. Conserved residues grouped near the X.50 anchor positions at approximately four-residue intervals, consistent with enrichment on the retinal-facing side of each helix; lipid-exposed positions showed lower conservation. Across all clusters, residues in TM3, TM6, and TM7 were more conserved than those in other helices. The arginine at position 3.42 is highly conserved across all functionally characterized clusters—with the exception of the PLCR cluster—consistent with its known key functional roles</w:t>
      </w:r>
      <w:r w:rsidR="00004F9F">
        <w:fldChar w:fldCharType="begin">
          <w:fldData xml:space="preserve">PEVuZE5vdGU+PENpdGU+PEF1dGhvcj5CYWxhc2hvdjwvQXV0aG9yPjxZZWFyPjE5OTM8L1llYXI+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</w:fldData>
        </w:fldChar>
      </w:r>
      <w:r w:rsidR="00004F9F">
        <w:instrText xml:space="preserve"> ADDIN EN.CITE </w:instrText>
      </w:r>
      <w:r w:rsidR="00004F9F">
        <w:fldChar w:fldCharType="begin">
          <w:fldData xml:space="preserve">PEVuZE5vdGU+PENpdGU+PEF1dGhvcj5CYWxhc2hvdjwvQXV0aG9yPjxZZWFyPjE5OTM8L1llYXI+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</w:fldData>
        </w:fldChar>
      </w:r>
      <w:r w:rsidR="00004F9F">
        <w:instrText xml:space="preserve"> ADDIN EN.CITE.DATA </w:instrText>
      </w:r>
      <w:r w:rsidR="00004F9F">
        <w:fldChar w:fldCharType="end"/>
      </w:r>
      <w:r w:rsidR="00004F9F">
        <w:fldChar w:fldCharType="separate"/>
      </w:r>
      <w:r w:rsidR="00004F9F" w:rsidRPr="00004F9F">
        <w:rPr>
          <w:noProof/>
          <w:vertAlign w:val="superscript"/>
        </w:rPr>
        <w:t>73, 74, 75, 76</w:t>
      </w:r>
      <w:r w:rsidR="00004F9F">
        <w:fldChar w:fldCharType="end"/>
      </w:r>
      <w:r>
        <w:t xml:space="preserve"> (</w:t>
      </w:r>
      <w:bookmarkStart w:id="16" w:name="_Hlk219822142"/>
      <w:r w:rsidRPr="00C050E5">
        <w:rPr>
          <w:highlight w:val="green"/>
        </w:rPr>
        <w:t>Kubo et al., Photochem. Photobiol., 2008</w:t>
      </w:r>
      <w:bookmarkEnd w:id="16"/>
      <w:r>
        <w:t xml:space="preserve">). Residues forming the retinal-binding pocket (positions 3.46, 6.50, 6.53, and 6.54) and the Schiff base counterions (positions 3.45 and 7.46) are well conserved within characterized clusters; however, position 7.46 is more conserved than 3.45. Most characterized clusters have a highly conserved Asp at 7.46, but the alveolata ChR, bacterial/archaeal HeR, and eukaryotic/viral HeR clusters show highly conserved Asn, Ser, and </w:t>
      </w:r>
      <w:r>
        <w:lastRenderedPageBreak/>
        <w:t>Ser, respectively. Positions 3.50 and 3.51 vary markedly between characterized clusters—while remaining conserved within each—suggesting that these positions are linked to cluster-specific functions and serve as characteristic sequence signatures for these rhodopsin families. Similar conservation patterns were observed in uncharacterized clusters, although position 3.50 in cluster 1 and position 7.46 in cluster 4 showed reduced conservation.</w:t>
      </w:r>
    </w:p>
    <w:p w14:paraId="074C1493" w14:textId="77777777" w:rsidR="004C244A" w:rsidRDefault="004C244A"/>
    <w:p w14:paraId="706EE954" w14:textId="77777777" w:rsidR="004C244A" w:rsidRDefault="004C244A"/>
    <w:p w14:paraId="3F78B786" w14:textId="77777777" w:rsidR="004C244A" w:rsidRDefault="004C244A">
      <w:pPr>
        <w:rPr>
          <w:rFonts w:ascii="Cambria" w:eastAsia="Cambria" w:hAnsi="Cambria" w:cs="Cambria"/>
          <w:color w:val="000000"/>
          <w:sz w:val="32"/>
          <w:szCs w:val="32"/>
        </w:rPr>
      </w:pPr>
      <w:bookmarkStart w:id="17" w:name="_heading=h.7lfzba10wl6y" w:colFirst="0" w:colLast="0"/>
      <w:bookmarkEnd w:id="17"/>
      <w:r>
        <w:br w:type="page"/>
      </w:r>
    </w:p>
    <w:p w14:paraId="0000003F" w14:textId="69FA3965" w:rsidR="00EA6771" w:rsidRDefault="00BC1ABA">
      <w:pPr>
        <w:pStyle w:val="Heading1"/>
      </w:pPr>
      <w:r>
        <w:lastRenderedPageBreak/>
        <w:t>Discussion</w:t>
      </w:r>
    </w:p>
    <w:p w14:paraId="00000040" w14:textId="0C2EF24F" w:rsidR="00EA6771" w:rsidRDefault="00BC1ABA">
      <w:r>
        <w:t>The repertoire of microbial rhodopsins continues to expand. With estimates of global microbial diversity ranging from 10</w:t>
      </w:r>
      <w:r>
        <w:rPr>
          <w:vertAlign w:val="superscript"/>
        </w:rPr>
        <w:t>6</w:t>
      </w:r>
      <w:r>
        <w:t xml:space="preserve"> </w:t>
      </w:r>
      <w:r w:rsidR="00004F9F">
        <w:fldChar w:fldCharType="begin"/>
      </w:r>
      <w:r w:rsidR="00004F9F">
        <w:instrText xml:space="preserve"> ADDIN EN.CITE &lt;EndNote&gt;&lt;Cite&gt;&lt;Author&gt;Louca&lt;/Author&gt;&lt;Year&gt;2019&lt;/Year&gt;&lt;RecNum&gt;77&lt;/RecNum&gt;&lt;DisplayText&gt;&lt;style face="superscript"&gt;77&lt;/style&gt;&lt;/DisplayText&gt;&lt;record&gt;&lt;rec-number&gt;77&lt;/rec-number&gt;&lt;foreign-keys&gt;&lt;key app="EN" db-id="xwws0xaz522afoeezt3xwavopwzefd5dwdxz" timestamp="1768843124"&gt;77&lt;/key&gt;&lt;/foreign-keys&gt;&lt;ref-type name="Journal Article"&gt;17&lt;/ref-type&gt;&lt;contributors&gt;&lt;authors&gt;&lt;author&gt;Louca, Stilianos&lt;/author&gt;&lt;author&gt;Mazel, Florent&lt;/author&gt;&lt;author&gt;Doebeli, Michael&lt;/author&gt;&lt;author&gt;Parfrey, Laura Wegener&lt;/author&gt;&lt;/authors&gt;&lt;/contributors&gt;&lt;titles&gt;&lt;title&gt;A census-based estimate of Earth&amp;apos;s bacterial and archaeal diversity&lt;/title&gt;&lt;secondary-title&gt;PLoS Biology&lt;/secondary-title&gt;&lt;alt-title&gt;PLoS Biol.&lt;/alt-title&gt;&lt;/titles&gt;&lt;periodical&gt;&lt;full-title&gt;PLoS Biology&lt;/full-title&gt;&lt;abbr-1&gt;PLoS Biol.&lt;/abbr-1&gt;&lt;/periodical&gt;&lt;alt-periodical&gt;&lt;full-title&gt;PLoS Biology&lt;/full-title&gt;&lt;abbr-1&gt;PLoS Biol.&lt;/abbr-1&gt;&lt;/alt-periodical&gt;&lt;pages&gt;e3000106&lt;/pages&gt;&lt;volume&gt;17&lt;/volume&gt;&lt;number&gt;2&lt;/number&gt;&lt;dates&gt;&lt;year&gt;2019&lt;/year&gt;&lt;/dates&gt;&lt;isbn&gt;1544-9173&lt;/isbn&gt;&lt;urls&gt;&lt;related-urls&gt;&lt;url&gt;https://newapp.readcube.com/library/1c349ce6-27ca-44ea-b5f3-447bfda84003/item/bc95dce7-e1cc-4b61-aba3-d525ee5dd420&lt;/url&gt;&lt;/related-urls&gt;&lt;/urls&gt;&lt;electronic-resource-num&gt;10.1371/journal.pbio.3000106&lt;/electronic-resource-num&gt;&lt;/record&gt;&lt;/Cite&gt;&lt;/EndNote&gt;</w:instrText>
      </w:r>
      <w:r w:rsidR="00004F9F">
        <w:fldChar w:fldCharType="separate"/>
      </w:r>
      <w:r w:rsidR="00004F9F" w:rsidRPr="00004F9F">
        <w:rPr>
          <w:noProof/>
          <w:vertAlign w:val="superscript"/>
        </w:rPr>
        <w:t>77</w:t>
      </w:r>
      <w:r w:rsidR="00004F9F">
        <w:fldChar w:fldCharType="end"/>
      </w:r>
      <w:r w:rsidR="00604224">
        <w:t xml:space="preserve"> </w:t>
      </w:r>
      <w:r>
        <w:t>to 10</w:t>
      </w:r>
      <w:r>
        <w:rPr>
          <w:vertAlign w:val="superscript"/>
        </w:rPr>
        <w:t>12</w:t>
      </w:r>
      <w:r>
        <w:t xml:space="preserve"> species</w:t>
      </w:r>
      <w:r w:rsidR="00004F9F">
        <w:fldChar w:fldCharType="begin"/>
      </w:r>
      <w:r w:rsidR="00004F9F">
        <w:instrText xml:space="preserve"> ADDIN EN.CITE &lt;EndNote&gt;&lt;Cite&gt;&lt;Author&gt;Locey&lt;/Author&gt;&lt;Year&gt;2016&lt;/Year&gt;&lt;RecNum&gt;78&lt;/RecNum&gt;&lt;DisplayText&gt;&lt;style face="superscript"&gt;78&lt;/style&gt;&lt;/DisplayText&gt;&lt;record&gt;&lt;rec-number&gt;78&lt;/rec-number&gt;&lt;foreign-keys&gt;&lt;key app="EN" db-id="xwws0xaz522afoeezt3xwavopwzefd5dwdxz" timestamp="1768843124"&gt;78&lt;/key&gt;&lt;/foreign-keys&gt;&lt;ref-type name="Journal Article"&gt;17&lt;/ref-type&gt;&lt;contributors&gt;&lt;authors&gt;&lt;author&gt;Locey, Kenneth J.&lt;/author&gt;&lt;author&gt;Lennon, Jay T.&lt;/author&gt;&lt;/authors&gt;&lt;/contributors&gt;&lt;titles&gt;&lt;title&gt;Scaling laws predict global microbial diversity&lt;/title&gt;&lt;secondary-title&gt;Proceedings of the National Academy of Sciences&lt;/secondary-title&gt;&lt;alt-title&gt;Proc. Natl. Acad. Sci.&lt;/alt-title&gt;&lt;/titles&gt;&lt;periodical&gt;&lt;full-title&gt;Proceedings of the National Academy of Sciences&lt;/full-title&gt;&lt;abbr-1&gt;Proc. Natl. Acad. Sci.&lt;/abbr-1&gt;&lt;/periodical&gt;&lt;alt-periodical&gt;&lt;full-title&gt;Proceedings of the National Academy of Sciences&lt;/full-title&gt;&lt;abbr-1&gt;Proc. Natl. Acad. Sci.&lt;/abbr-1&gt;&lt;/alt-periodical&gt;&lt;pages&gt;5970-5975&lt;/pages&gt;&lt;volume&gt;113&lt;/volume&gt;&lt;number&gt;21&lt;/number&gt;&lt;dates&gt;&lt;year&gt;2016&lt;/year&gt;&lt;/dates&gt;&lt;isbn&gt;0027-8424&lt;/isbn&gt;&lt;urls&gt;&lt;related-urls&gt;&lt;url&gt;https://newapp.readcube.com/library/1c349ce6-27ca-44ea-b5f3-447bfda84003/item/9e3939e5-58e1-4f37-bea4-723c385d5fb2&lt;/url&gt;&lt;/related-urls&gt;&lt;/urls&gt;&lt;electronic-resource-num&gt;10.1073/pnas.1521291113&lt;/electronic-resource-num&gt;&lt;/record&gt;&lt;/Cite&gt;&lt;/EndNote&gt;</w:instrText>
      </w:r>
      <w:r w:rsidR="00004F9F">
        <w:fldChar w:fldCharType="separate"/>
      </w:r>
      <w:r w:rsidR="00004F9F" w:rsidRPr="00004F9F">
        <w:rPr>
          <w:noProof/>
          <w:vertAlign w:val="superscript"/>
        </w:rPr>
        <w:t>78</w:t>
      </w:r>
      <w:r w:rsidR="00004F9F">
        <w:fldChar w:fldCharType="end"/>
      </w:r>
      <w:r>
        <w:t>, and over two million bacterial and archaeal genomes now sequenced</w:t>
      </w:r>
      <w:r w:rsidR="00004F9F">
        <w:fldChar w:fldCharType="begin"/>
      </w:r>
      <w:r w:rsidR="00004F9F">
        <w:instrText xml:space="preserve"> ADDIN EN.CITE &lt;EndNote&gt;&lt;Cite&gt;&lt;Author&gt;Shen&lt;/Author&gt;&lt;Year&gt;2025&lt;/Year&gt;&lt;RecNum&gt;79&lt;/RecNum&gt;&lt;DisplayText&gt;&lt;style face="superscript"&gt;79&lt;/style&gt;&lt;/DisplayText&gt;&lt;record&gt;&lt;rec-number&gt;79&lt;/rec-number&gt;&lt;foreign-keys&gt;&lt;key app="EN" db-id="xwws0xaz522afoeezt3xwavopwzefd5dwdxz" timestamp="1768843124"&gt;79&lt;/key&gt;&lt;/foreign-keys&gt;&lt;ref-type name="Journal Article"&gt;17&lt;/ref-type&gt;&lt;contributors&gt;&lt;authors&gt;&lt;author&gt;Shen, Wei&lt;/author&gt;&lt;author&gt;Lees, John A.&lt;/author&gt;&lt;author&gt;Iqbal, Zamin&lt;/author&gt;&lt;/authors&gt;&lt;/contributors&gt;&lt;titles&gt;&lt;title&gt;Efficient sequence alignment against millions of prokaryotic genomes with LexicMap&lt;/title&gt;&lt;secondary-title&gt;Nature Biotechnology&lt;/secondary-title&gt;&lt;alt-title&gt;Nat. Biotechnol.&lt;/alt-title&gt;&lt;/titles&gt;&lt;periodical&gt;&lt;full-title&gt;Nature Biotechnology&lt;/full-title&gt;&lt;abbr-1&gt;Nat. Biotechnol.&lt;/abbr-1&gt;&lt;/periodical&gt;&lt;alt-periodical&gt;&lt;full-title&gt;Nature Biotechnology&lt;/full-title&gt;&lt;abbr-1&gt;Nat. Biotechnol.&lt;/abbr-1&gt;&lt;/alt-periodical&gt;&lt;pages&gt;1-8&lt;/pages&gt;&lt;dates&gt;&lt;year&gt;2025&lt;/year&gt;&lt;/dates&gt;&lt;isbn&gt;1087-0156&lt;/isbn&gt;&lt;urls&gt;&lt;related-urls&gt;&lt;url&gt;https://newapp.readcube.com/library/1c349ce6-27ca-44ea-b5f3-447bfda84003/item/f15e0018-87df-4f4e-9583-0f485f0e76a7&lt;/url&gt;&lt;/related-urls&gt;&lt;/urls&gt;&lt;electronic-resource-num&gt;10.1038/s41587-025-02812-8&lt;/electronic-resource-num&gt;&lt;/record&gt;&lt;/Cite&gt;&lt;/EndNote&gt;</w:instrText>
      </w:r>
      <w:r w:rsidR="00004F9F">
        <w:fldChar w:fldCharType="separate"/>
      </w:r>
      <w:r w:rsidR="00004F9F" w:rsidRPr="00004F9F">
        <w:rPr>
          <w:noProof/>
          <w:vertAlign w:val="superscript"/>
        </w:rPr>
        <w:t>79</w:t>
      </w:r>
      <w:r w:rsidR="00004F9F">
        <w:fldChar w:fldCharType="end"/>
      </w:r>
      <w:r w:rsidRPr="00604224">
        <w:rPr>
          <w:color w:val="222222"/>
        </w:rPr>
        <w:t>,</w:t>
      </w:r>
      <w:r>
        <w:rPr>
          <w:color w:val="222222"/>
        </w:rPr>
        <w:t xml:space="preserve"> the number of identified rhodopsin genes—already exceeding 10,000</w:t>
      </w:r>
      <w:r w:rsidR="00004F9F">
        <w:rPr>
          <w:color w:val="222222"/>
        </w:rPr>
        <w:fldChar w:fldCharType="begin"/>
      </w:r>
      <w:r w:rsidR="00004F9F">
        <w:rPr>
          <w:color w:val="222222"/>
        </w:rPr>
        <w:instrText xml:space="preserve"> ADDIN EN.CITE &lt;EndNote&gt;&lt;Cite&gt;&lt;Author&gt;Nagata&lt;/Author&gt;&lt;Year&gt;2021&lt;/Year&gt;&lt;RecNum&gt;80&lt;/RecNum&gt;&lt;DisplayText&gt;&lt;style face="superscript"&gt;80&lt;/style&gt;&lt;/DisplayText&gt;&lt;record&gt;&lt;rec-number&gt;80&lt;/rec-number&gt;&lt;foreign-keys&gt;&lt;key app="EN" db-id="xwws0xaz522afoeezt3xwavopwzefd5dwdxz" timestamp="1768843124"&gt;80&lt;/key&gt;&lt;/foreign-keys&gt;&lt;ref-type name="Journal Article"&gt;17&lt;/ref-type&gt;&lt;contributors&gt;&lt;authors&gt;&lt;author&gt;Nagata, Takashi&lt;/author&gt;&lt;author&gt;Inoue, Keiichi&lt;/author&gt;&lt;/authors&gt;&lt;/contributors&gt;&lt;titles&gt;&lt;title&gt;Rhodopsins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volume&gt;134&lt;/volume&gt;&lt;number&gt;22&lt;/number&gt;&lt;dates&gt;&lt;year&gt;2021&lt;/year&gt;&lt;/dates&gt;&lt;isbn&gt;0021-9533&lt;/isbn&gt;&lt;urls&gt;&lt;related-urls&gt;&lt;url&gt;https://newapp.readcube.com/library/1c349ce6-27ca-44ea-b5f3-447bfda84003/item/cfdd7ba3-5dd3-485d-964a-3c31c6ac63b0&lt;/url&gt;&lt;/related-urls&gt;&lt;/urls&gt;&lt;electronic-resource-num&gt;10.1242/jcs.258989&lt;/electronic-resource-num&gt;&lt;/record&gt;&lt;/Cite&gt;&lt;/EndNote&gt;</w:instrText>
      </w:r>
      <w:r w:rsidR="00004F9F">
        <w:rPr>
          <w:color w:val="222222"/>
        </w:rPr>
        <w:fldChar w:fldCharType="separate"/>
      </w:r>
      <w:r w:rsidR="00004F9F" w:rsidRPr="00004F9F">
        <w:rPr>
          <w:noProof/>
          <w:color w:val="222222"/>
          <w:vertAlign w:val="superscript"/>
        </w:rPr>
        <w:t>80</w:t>
      </w:r>
      <w:r w:rsidR="00004F9F">
        <w:rPr>
          <w:color w:val="222222"/>
        </w:rPr>
        <w:fldChar w:fldCharType="end"/>
      </w:r>
      <w:r>
        <w:rPr>
          <w:color w:val="222222"/>
        </w:rPr>
        <w:t>—will undoubtedly grow further</w:t>
      </w:r>
      <w:r>
        <w:t>. This expanding diversity, combined with ongoing optogenetics engineering efforts, has made a unified residue-numbering system increasingly necessary.</w:t>
      </w:r>
    </w:p>
    <w:p w14:paraId="00000041" w14:textId="5367424D" w:rsidR="00EA6771" w:rsidRDefault="00BC1ABA">
      <w:r>
        <w:t>The limitations of existing numbering approaches become apparent when comparing across functional classes. Ion-pumping rhodopsins have historically been described using BR-based residue numbering, whereas channelrhodopsins are typically numbered according to ChR2- or C1C2-based systems. The three-residue TM3 motif  introduced by Yoshizawa et al. provides a useful signature for classifying ion-pump functions</w:t>
      </w:r>
      <w:r w:rsidR="00004F9F">
        <w:fldChar w:fldCharType="begin"/>
      </w:r>
      <w:r w:rsidR="00004F9F">
        <w:instrText xml:space="preserve"> ADDIN EN.CITE &lt;EndNote&gt;&lt;Cite&gt;&lt;Author&gt;Yoshizawa&lt;/Author&gt;&lt;Year&gt;2014&lt;/Year&gt;&lt;RecNum&gt;28&lt;/RecNum&gt;&lt;DisplayText&gt;&lt;style face="superscript"&gt;21&lt;/style&gt;&lt;/DisplayText&gt;&lt;record&gt;&lt;rec-number&gt;28&lt;/rec-number&gt;&lt;foreign-keys&gt;&lt;key app="EN" db-id="xwws0xaz522afoeezt3xwavopwzefd5dwdxz" timestamp="1768843124"&gt;28&lt;/key&gt;&lt;/foreign-keys&gt;&lt;ref-type name="Journal Article"&gt;17&lt;/ref-type&gt;&lt;contributors&gt;&lt;authors&gt;&lt;author&gt;Yoshizawa, Susumu&lt;/author&gt;&lt;author&gt;Kumagai, Yohei&lt;/author&gt;&lt;author&gt;Kim, Hana&lt;/author&gt;&lt;author&gt;Ogura, Yoshitoshi&lt;/author&gt;&lt;author&gt;Hayashi, Tetsuya&lt;/author&gt;&lt;author&gt;Iwasaki, Wataru&lt;/author&gt;&lt;author&gt;DeLong, Edward F.&lt;/author&gt;&lt;author&gt;Kogure, Kazuhiro&lt;/author&gt;&lt;/authors&gt;&lt;/contributors&gt;&lt;titles&gt;&lt;title&gt;Functional characterization of flavobacteria rhodopsins reveals a unique class of light-driven chloride pump in bacteria&lt;/title&gt;&lt;secondary-title&gt;Proceedings of the National Academy of Sciences&lt;/secondary-title&gt;&lt;alt-title&gt;Proc. Natl. Acad. Sci.&lt;/alt-title&gt;&lt;/titles&gt;&lt;periodical&gt;&lt;full-title&gt;Proceedings of the National Academy of Sciences&lt;/full-title&gt;&lt;abbr-1&gt;Proc. Natl. Acad. Sci.&lt;/abbr-1&gt;&lt;/periodical&gt;&lt;alt-periodical&gt;&lt;full-title&gt;Proceedings of the National Academy of Sciences&lt;/full-title&gt;&lt;abbr-1&gt;Proc. Natl. Acad. Sci.&lt;/abbr-1&gt;&lt;/alt-periodical&gt;&lt;pages&gt;6732-6737&lt;/pages&gt;&lt;volume&gt;111&lt;/volume&gt;&lt;number&gt;18&lt;/number&gt;&lt;dates&gt;&lt;year&gt;2014&lt;/year&gt;&lt;/dates&gt;&lt;isbn&gt;0027-8424&lt;/isbn&gt;&lt;urls&gt;&lt;related-urls&gt;&lt;url&gt;https://newapp.readcube.com/library/1c349ce6-27ca-44ea-b5f3-447bfda84003/item/e36c1d93-8776-4d2f-8ca7-6c5ea427c7ce&lt;/url&gt;&lt;/related-urls&gt;&lt;/urls&gt;&lt;electronic-resource-num&gt;10.1073/pnas.1403051111&lt;/electronic-resource-num&gt;&lt;/record&gt;&lt;/Cite&gt;&lt;/EndNote&gt;</w:instrText>
      </w:r>
      <w:r w:rsidR="00004F9F">
        <w:fldChar w:fldCharType="separate"/>
      </w:r>
      <w:r w:rsidR="00004F9F" w:rsidRPr="00004F9F">
        <w:rPr>
          <w:noProof/>
          <w:vertAlign w:val="superscript"/>
        </w:rPr>
        <w:t>21</w:t>
      </w:r>
      <w:r w:rsidR="00004F9F">
        <w:fldChar w:fldCharType="end"/>
      </w:r>
      <w:r>
        <w:t>; however, in channelrhodopsins, functional properties are determined primarily by other residues, including five glutamates in TM2, rather than the TM3 motif. These differences underscore the need for a broadly applicable numbering system, which motivated the development of</w:t>
      </w:r>
      <w:r w:rsidR="002E3E5C">
        <w:t xml:space="preserve"> the</w:t>
      </w:r>
      <w:r>
        <w:t xml:space="preserve"> </w:t>
      </w:r>
      <w:r w:rsidRPr="00765E90">
        <w:rPr>
          <w:highlight w:val="cyan"/>
        </w:rPr>
        <w:t>GRN-MR</w:t>
      </w:r>
      <w:r w:rsidR="002E3E5C">
        <w:t xml:space="preserve"> system</w:t>
      </w:r>
      <w:r>
        <w:t>.</w:t>
      </w:r>
    </w:p>
    <w:p w14:paraId="00000042" w14:textId="2A2C5E89" w:rsidR="00EA6771" w:rsidRDefault="00BC1ABA">
      <w:r>
        <w:t xml:space="preserve">The sequence similarity network provides insight into the evolutionary relationships among microbial rhodopsins </w:t>
      </w:r>
      <w:r>
        <w:rPr>
          <w:b/>
          <w:bCs/>
        </w:rPr>
        <w:t>(Fig. 6a, Supplementary Fig. 6)</w:t>
      </w:r>
      <w:r>
        <w:t>. Rhodopsins from archaea and eukaryotes form a single major cluster (the archaeal/eukaryotic rhodopsin cluster), whereas bacterial rhodopsins occupy a distinct cluster (the bacterial rhodopsin cluster). This pattern indicates that eukaryotic microbial rhodopsins are more closely related to archaeal than to bacterial rhodopsins, consistent with previous phylogenetic and structural analyses</w:t>
      </w:r>
      <w:r w:rsidR="00004F9F">
        <w:fldChar w:fldCharType="begin"/>
      </w:r>
      <w:r w:rsidR="00004F9F">
        <w:instrText xml:space="preserve"> ADDIN EN.CITE &lt;EndNote&gt;&lt;Cite&gt;&lt;Author&gt;Morizumi&lt;/Author&gt;&lt;Year&gt;2019&lt;/Year&gt;&lt;RecNum&gt;81&lt;/RecNum&gt;&lt;DisplayText&gt;&lt;style face="superscript"&gt;81&lt;/style&gt;&lt;/DisplayText&gt;&lt;record&gt;&lt;rec-number&gt;81&lt;/rec-number&gt;&lt;foreign-keys&gt;&lt;key app="EN" db-id="xwws0xaz522afoeezt3xwavopwzefd5dwdxz" timestamp="1768843124"&gt;81&lt;/key&gt;&lt;/foreign-keys&gt;&lt;ref-type name="Journal Article"&gt;17&lt;/ref-type&gt;&lt;contributors&gt;&lt;authors&gt;&lt;author&gt;Morizumi, Takefumi&lt;/author&gt;&lt;author&gt;Ou, Wei-Lin&lt;/author&gt;&lt;author&gt;Eps, Ned Van&lt;/author&gt;&lt;author&gt;Inoue, Keiichi&lt;/author&gt;&lt;author&gt;Kandori, Hideki&lt;/author&gt;&lt;author&gt;Brown, Leonid S.&lt;/author&gt;&lt;author&gt;Ernst, Oliver P.&lt;/author&gt;&lt;/authors&gt;&lt;/contributors&gt;&lt;titles&gt;&lt;title&gt;X-ray Crystallographic Structure and Oligomerization of Gloeobacter Rhodopsin&lt;/title&gt;&lt;secondary-title&gt;Scientific Reports&lt;/secondary-title&gt;&lt;alt-title&gt;Sci. Rep.&lt;/alt-title&gt;&lt;/titles&gt;&lt;periodical&gt;&lt;full-title&gt;Scientific Reports&lt;/full-title&gt;&lt;abbr-1&gt;Sci. Rep.&lt;/abbr-1&gt;&lt;/periodical&gt;&lt;alt-periodical&gt;&lt;full-title&gt;Scientific Reports&lt;/full-title&gt;&lt;abbr-1&gt;Sci. Rep.&lt;/abbr-1&gt;&lt;/alt-periodical&gt;&lt;pages&gt;11283&lt;/pages&gt;&lt;volume&gt;9&lt;/volume&gt;&lt;number&gt;1&lt;/number&gt;&lt;dates&gt;&lt;year&gt;2019&lt;/year&gt;&lt;/dates&gt;&lt;urls&gt;&lt;related-urls&gt;&lt;url&gt;https://newapp.readcube.com/library/1c349ce6-27ca-44ea-b5f3-447bfda84003/item/b239aa1d-2660-4a9e-88d1-9532c6df98e5&lt;/url&gt;&lt;/related-urls&gt;&lt;/urls&gt;&lt;electronic-resource-num&gt;10.1038/s41598-019-47445-5&lt;/electronic-resource-num&gt;&lt;/record&gt;&lt;/Cite&gt;&lt;/EndNote&gt;</w:instrText>
      </w:r>
      <w:r w:rsidR="00004F9F">
        <w:fldChar w:fldCharType="separate"/>
      </w:r>
      <w:r w:rsidR="00004F9F" w:rsidRPr="00004F9F">
        <w:rPr>
          <w:noProof/>
          <w:vertAlign w:val="superscript"/>
        </w:rPr>
        <w:t>81</w:t>
      </w:r>
      <w:r w:rsidR="00004F9F">
        <w:fldChar w:fldCharType="end"/>
      </w:r>
      <w:r>
        <w:t xml:space="preserve"> </w:t>
      </w:r>
      <w:r w:rsidRPr="00604224">
        <w:rPr>
          <w:highlight w:val="green"/>
        </w:rPr>
        <w:t>(Brown, 2004; Sharma et al., 2006; Zabelskii et al., 2021)</w:t>
      </w:r>
      <w:r>
        <w:t>.</w:t>
      </w:r>
    </w:p>
    <w:p w14:paraId="00000043" w14:textId="604488BE" w:rsidR="00EA6771" w:rsidRDefault="00BC1ABA">
      <w:r>
        <w:t>Rhodopsins within the same cluster but with different functions likely diverged from a common ancestor, whereas functionally similar rhodopsins in different clusters likely arose through convergent evolution. For example, both the archaeal/eukaryotic and bacterial clusters include chloride-pumping rhodopsins, yet their TM3 motifs differ (T</w:t>
      </w:r>
      <w:r>
        <w:rPr>
          <w:vertAlign w:val="superscript"/>
        </w:rPr>
        <w:t>3.45</w:t>
      </w:r>
      <w:r>
        <w:t>-S</w:t>
      </w:r>
      <w:r>
        <w:rPr>
          <w:vertAlign w:val="superscript"/>
        </w:rPr>
        <w:t>3.49</w:t>
      </w:r>
      <w:r>
        <w:t>-A</w:t>
      </w:r>
      <w:r>
        <w:rPr>
          <w:vertAlign w:val="superscript"/>
        </w:rPr>
        <w:t>3.56</w:t>
      </w:r>
      <w:r>
        <w:t xml:space="preserve"> versus N</w:t>
      </w:r>
      <w:r>
        <w:rPr>
          <w:vertAlign w:val="superscript"/>
        </w:rPr>
        <w:t>3.45</w:t>
      </w:r>
      <w:r>
        <w:t>-T</w:t>
      </w:r>
      <w:r>
        <w:rPr>
          <w:vertAlign w:val="superscript"/>
        </w:rPr>
        <w:t>3.49</w:t>
      </w:r>
      <w:r>
        <w:t>-Q</w:t>
      </w:r>
      <w:r>
        <w:rPr>
          <w:vertAlign w:val="superscript"/>
        </w:rPr>
        <w:t>3.56</w:t>
      </w:r>
      <w:r>
        <w:t>, respectively), suggesting that chloride-transport function evolved independently in these lineages. Within clusters, oligomeric assembly and sequence motifs are conserved despite functional diversification. This conservation likely explains why researchers have been able to interconvert functions through relatively few mutations, even among rhodopsins sharing only ~30% sequence identity</w:t>
      </w:r>
      <w:r w:rsidR="00004F9F">
        <w:fldChar w:fldCharType="begin">
          <w:fldData xml:space="preserve">PEVuZE5vdGU+PENpdGU+PEF1dGhvcj5TdWRvPC9BdXRob3I+PFllYXI+MjAwNjwvWWVhcj48UmVj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dGxlPjxhYmJyLTE+U2NpZW5jZTwvYWJici0xPjwvYWx0LXBlcmlvZGljYWw+PHBhZ2VzPjQwOS00
MTI8L3BhZ2VzPjx2b2x1bWU+MzQ0PC92b2x1bWU+PG51bWJlcj42MTgyPC9udW1iZXI+PGRhdGVz
Pjx5ZWFyPjIwMTQ8L3llYXI+PC9kYXRlcz48aXNibj4wMDM2LTgwNzU8L2lzYm4+PHVybHM+PHJl
bGF0ZWQtdXJscz48dXJsPmh0dHBzOi8vbmV3YXBwLnJlYWRjdWJlLmNvbS9saWJyYXJ5LzFjMzQ5
Y2U2LTI3Y2EtNDRlYS1iNWYzLTQ0N2JmZGE4NDAwMy9pdGVtL2M3YmE1MzFiLTI3MjYtNDgxNi1h
OTAyLTNlMmExMmQ4ZmQxNzwvdXJsPjwvcmVsYXRlZC11cmxzPjwvdXJscz48ZWxlY3Ryb25pYy1y
ZXNvdXJjZS1udW0+MTAuMTEyNi9zY2llbmNlLjEyNDkzNzU8L2VsZWN0cm9uaWMtcmVzb3VyY2Ut
bnVtPjwvcmVjb3JkPjwvQ2l0ZT48L0VuZE5vdGU+AG==
</w:fldData>
        </w:fldChar>
      </w:r>
      <w:r w:rsidR="00004F9F">
        <w:instrText xml:space="preserve"> ADDIN EN.CITE </w:instrText>
      </w:r>
      <w:r w:rsidR="00004F9F">
        <w:fldChar w:fldCharType="begin">
          <w:fldData xml:space="preserve">PEVuZE5vdGU+PENpdGU+PEF1dGhvcj5TdWRvPC9BdXRob3I+PFllYXI+MjAwNjwvWWVhcj48UmVj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</w:fldData>
        </w:fldChar>
      </w:r>
      <w:r w:rsidR="00004F9F">
        <w:instrText xml:space="preserve"> ADDIN EN.CITE.DATA </w:instrText>
      </w:r>
      <w:r w:rsidR="00004F9F">
        <w:fldChar w:fldCharType="end"/>
      </w:r>
      <w:r w:rsidR="00004F9F">
        <w:fldChar w:fldCharType="separate"/>
      </w:r>
      <w:r w:rsidR="00004F9F" w:rsidRPr="00004F9F">
        <w:rPr>
          <w:noProof/>
          <w:vertAlign w:val="superscript"/>
        </w:rPr>
        <w:t>47, 48, 67</w:t>
      </w:r>
      <w:r w:rsidR="00004F9F">
        <w:fldChar w:fldCharType="end"/>
      </w:r>
      <w:r>
        <w:t xml:space="preserve"> </w:t>
      </w:r>
      <w:r w:rsidRPr="00604224">
        <w:rPr>
          <w:highlight w:val="green"/>
        </w:rPr>
        <w:t>(Sasaki et al., 1995; Hasemi et al., 2016; Inoue et al., 2016; Takeno et al., bioRxiv, 2025)</w:t>
      </w:r>
      <w:r>
        <w:t>.</w:t>
      </w:r>
    </w:p>
    <w:p w14:paraId="00000044" w14:textId="271F9F44" w:rsidR="00EA6771" w:rsidRDefault="00BC1ABA">
      <w:r>
        <w:t>The conservation of oligomeric assembly within clusters raises a question: what determines oligomeric state? All characterized microbial rhodopsins form specific oligomers, ranging from dimers to hexamers, and rhodopsins within the same clade consistently adopt the same oligomeric state</w:t>
      </w:r>
      <w:r w:rsidR="00004F9F">
        <w:fldChar w:fldCharType="begin">
          <w:fldData xml:space="preserve">PEVuZE5vdGU+PENpdGU+PEF1dGhvcj5TaGliYXRhPC9BdXRob3I+PFllYXI+MjAxODwvWWVhcj48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</w:fldData>
        </w:fldChar>
      </w:r>
      <w:r w:rsidR="00004F9F">
        <w:instrText xml:space="preserve"> ADDIN EN.CITE </w:instrText>
      </w:r>
      <w:r w:rsidR="00004F9F">
        <w:fldChar w:fldCharType="begin">
          <w:fldData xml:space="preserve">PEVuZE5vdGU+PENpdGU+PEF1dGhvcj5TaGliYXRhPC9BdXRob3I+PFllYXI+MjAxODwvWWVhcj48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</w:fldData>
        </w:fldChar>
      </w:r>
      <w:r w:rsidR="00004F9F">
        <w:instrText xml:space="preserve"> ADDIN EN.CITE.DATA </w:instrText>
      </w:r>
      <w:r w:rsidR="00004F9F">
        <w:fldChar w:fldCharType="end"/>
      </w:r>
      <w:r w:rsidR="00004F9F">
        <w:fldChar w:fldCharType="separate"/>
      </w:r>
      <w:r w:rsidR="00004F9F" w:rsidRPr="00004F9F">
        <w:rPr>
          <w:noProof/>
          <w:vertAlign w:val="superscript"/>
        </w:rPr>
        <w:t>8, 31, 61</w:t>
      </w:r>
      <w:r w:rsidR="00004F9F">
        <w:fldChar w:fldCharType="end"/>
      </w:r>
      <w:r>
        <w:t xml:space="preserve"> </w:t>
      </w:r>
      <w:r w:rsidRPr="00604224">
        <w:rPr>
          <w:highlight w:val="green"/>
        </w:rPr>
        <w:t>(Shinohara et al., 2018; Ikuta et al., 2018; Inoue et al., 2020; Kishi et al., 2022; Mannen et al., 2023)</w:t>
      </w:r>
      <w:r>
        <w:t xml:space="preserve">. Yet residues on the outer, lipid-exposed surface are generally poorly conserved, even in helices that participate in oligomeric interfaces. This suggests that oligomeric state is not dictated by a fixed set of conserved interface residues. In some rhodopsins, such as </w:t>
      </w:r>
      <w:r>
        <w:rPr>
          <w:i/>
          <w:iCs/>
        </w:rPr>
        <w:t>Np</w:t>
      </w:r>
      <w:r>
        <w:t>HR, outer-facing residues do contribute to interprotomer contacts and stabilize oligomerization</w:t>
      </w:r>
      <w:r w:rsidR="00004F9F">
        <w:fldChar w:fldCharType="begin"/>
      </w:r>
      <w:r w:rsidR="00004F9F">
        <w:instrText xml:space="preserve"> ADDIN EN.CITE &lt;EndNote&gt;&lt;Cite&gt;&lt;Author&gt;Sasaki&lt;/Author&gt;&lt;Year&gt;2009&lt;/Year&gt;&lt;RecNum&gt;74&lt;/RecNum&gt;&lt;DisplayText&gt;&lt;style face="superscript"&gt;82&lt;/style&gt;&lt;/DisplayText&gt;&lt;record&gt;&lt;rec-number&gt;74&lt;/rec-number&gt;&lt;foreign-keys&gt;&lt;key app="EN" db-id="xwws0xaz522afoeezt3xwavopwzefd5dwdxz" timestamp="1768843124"&gt;74&lt;/key&gt;&lt;/foreign-keys&gt;&lt;ref-type name="Journal Article"&gt;17&lt;/ref-type&gt;&lt;contributors&gt;&lt;authors&gt;&lt;author&gt;Sasaki, Takanori&lt;/author&gt;&lt;author&gt;Kubo, Megumi&lt;/author&gt;&lt;author&gt;Kikukawa, Takashi&lt;/author&gt;&lt;author&gt;Kamiya, Masakatsu&lt;/author&gt;&lt;author&gt;Aizawa, Tomoyasu&lt;/author&gt;&lt;author&gt;Kawano, Keiichi&lt;/author&gt;&lt;author&gt;Kamo, Naoki&lt;/author&gt;&lt;author&gt;Demura, Makoto&lt;/author&gt;&lt;/authors&gt;&lt;/contributors&gt;&lt;titles&gt;&lt;title&gt;Halorhodopsin from Natronomonas pharaonis Forms a Trimer Even in the Presence of a Detergent, Dodecyl‐β‐d‐maltoside&lt;/title&gt;&lt;secondary-title&gt;Photochemistry and Photobiology&lt;/secondary-title&gt;&lt;alt-title&gt;Photochem. Photobiol.&lt;/alt-title&gt;&lt;/titles&gt;&lt;periodical&gt;&lt;full-title&gt;Photochemistry and Photobiology&lt;/full-title&gt;&lt;abbr-1&gt;Photochem. Photobiol.&lt;/abbr-1&gt;&lt;/periodical&gt;&lt;alt-periodical&gt;&lt;full-title&gt;Photochemistry and Photobiology&lt;/full-title&gt;&lt;abbr-1&gt;Photochem. Photobiol.&lt;/abbr-1&gt;&lt;/alt-periodical&gt;&lt;pages&gt;130-136&lt;/pages&gt;&lt;volume&gt;85&lt;/volume&gt;&lt;number&gt;1&lt;/number&gt;&lt;dates&gt;&lt;year&gt;2009&lt;/year&gt;&lt;/dates&gt;&lt;isbn&gt;0031-8655&lt;/isbn&gt;&lt;urls&gt;&lt;related-urls&gt;&lt;url&gt;https://newapp.readcube.com/library/1c349ce6-27ca-44ea-b5f3-447bfda84003/item/93d5c65d-65d5-4e9e-babb-2eff35893b4f&lt;/url&gt;&lt;/related-urls&gt;&lt;/urls&gt;&lt;electronic-resource-num&gt;10.1111/j.1751-1097.2008.00406.x&lt;/electronic-resource-num&gt;&lt;/record&gt;&lt;/Cite&gt;&lt;/EndNote&gt;</w:instrText>
      </w:r>
      <w:r w:rsidR="00004F9F">
        <w:fldChar w:fldCharType="separate"/>
      </w:r>
      <w:r w:rsidR="00004F9F" w:rsidRPr="00004F9F">
        <w:rPr>
          <w:noProof/>
          <w:vertAlign w:val="superscript"/>
        </w:rPr>
        <w:t>82</w:t>
      </w:r>
      <w:r w:rsidR="00004F9F">
        <w:fldChar w:fldCharType="end"/>
      </w:r>
      <w:r>
        <w:t>, but these residues are not conserved across clusters, implying that they fine-tune oligomer stability within a family rather than specifying oligomeric state.</w:t>
      </w:r>
    </w:p>
    <w:p w14:paraId="00000045" w14:textId="00ED7EAF" w:rsidR="00EA6771" w:rsidRDefault="00BC1ABA">
      <w:r>
        <w:t>Instead, we propose that the type of oligomer formed is largely determined by helix-packing geometry, specifically how the transmembrane helices are tilted and arranged relative to one another. Helix tilt can be influenced by glycine and proline residues within helices, as well as loop architecture. In particular, the length and orientation of the extracellular loop 1 (ECL1) have been proposed to distinguish trimeric from pentameric or hexameric assemblies</w:t>
      </w:r>
      <w:r w:rsidR="00004F9F">
        <w:fldChar w:fldCharType="begin"/>
      </w:r>
      <w:r w:rsidR="00004F9F">
        <w:instrText xml:space="preserve"> ADDIN EN.CITE &lt;EndNote&gt;&lt;Cite&gt;&lt;Author&gt;Morizumi&lt;/Author&gt;&lt;Year&gt;2019&lt;/Year&gt;&lt;RecNum&gt;81&lt;/RecNum&gt;&lt;DisplayText&gt;&lt;style face="superscript"&gt;81&lt;/style&gt;&lt;/DisplayText&gt;&lt;record&gt;&lt;rec-number&gt;81&lt;/rec-number&gt;&lt;foreign-keys&gt;&lt;key app="EN" db-id="xwws0xaz522afoeezt3xwavopwzefd5dwdxz" timestamp="1768843124"&gt;81&lt;/key&gt;&lt;/foreign-keys&gt;&lt;ref-type name="Journal Article"&gt;17&lt;/ref-type&gt;&lt;contributors&gt;&lt;authors&gt;&lt;author&gt;Morizumi, Takefumi&lt;/author&gt;&lt;author&gt;Ou, Wei-Lin&lt;/author&gt;&lt;author&gt;Eps, Ned Van&lt;/author&gt;&lt;author&gt;Inoue, Keiichi&lt;/author&gt;&lt;author&gt;Kandori, Hideki&lt;/author&gt;&lt;author&gt;Brown, Leonid S.&lt;/author&gt;&lt;author&gt;Ernst, Oliver P.&lt;/author&gt;&lt;/authors&gt;&lt;/contributors&gt;&lt;titles&gt;&lt;title&gt;X-ray Crystallographic Structure and Oligomerization of Gloeobacter Rhodopsin&lt;/title&gt;&lt;secondary-title&gt;Scientific Reports&lt;/secondary-title&gt;&lt;alt-title&gt;Sci. Rep.&lt;/alt-title&gt;&lt;/titles&gt;&lt;periodical&gt;&lt;full-title&gt;Scientific Reports&lt;/full-title&gt;&lt;abbr-1&gt;Sci. Rep.&lt;/abbr-1&gt;&lt;/periodical&gt;&lt;alt-periodical&gt;&lt;full-title&gt;Scientific Reports&lt;/full-title&gt;&lt;abbr-1&gt;Sci. Rep.&lt;/abbr-1&gt;&lt;/alt-periodical&gt;&lt;pages&gt;11283&lt;/pages&gt;&lt;volume&gt;9&lt;/volume&gt;&lt;number&gt;1&lt;/number&gt;&lt;dates&gt;&lt;year&gt;2019&lt;/year&gt;&lt;/dates&gt;&lt;urls&gt;&lt;related-urls&gt;&lt;url&gt;https://newapp.readcube.com/library/1c349ce6-27ca-44ea-b5f3-447bfda84003/item/b239aa1d-2660-4a9e-88d1-9532c6df98e5&lt;/url&gt;&lt;/related-urls&gt;&lt;/urls&gt;&lt;electronic-resource-num&gt;10.1038/s41598-019-47445-5&lt;/electronic-resource-num&gt;&lt;/record&gt;&lt;/Cite&gt;&lt;/EndNote&gt;</w:instrText>
      </w:r>
      <w:r w:rsidR="00004F9F">
        <w:fldChar w:fldCharType="separate"/>
      </w:r>
      <w:r w:rsidR="00004F9F" w:rsidRPr="00004F9F">
        <w:rPr>
          <w:noProof/>
          <w:vertAlign w:val="superscript"/>
        </w:rPr>
        <w:t>81</w:t>
      </w:r>
      <w:r w:rsidR="00004F9F">
        <w:fldChar w:fldCharType="end"/>
      </w:r>
      <w:r>
        <w:t>. However, pentameric rhodopsins such as GR and TR form trimers in DDM micelles, suggesting that the ECL1 may bias helix tilt toward particular arrangements without rigidly fixing protomer number. This observation implies that the membrane or detergent environment also contributes to stabilizing a given assembly.</w:t>
      </w:r>
    </w:p>
    <w:p w14:paraId="00000046" w14:textId="28C4E8CF" w:rsidR="00EA6771" w:rsidRDefault="00BC1ABA">
      <w:pPr>
        <w:spacing w:after="200"/>
      </w:pPr>
      <w:r>
        <w:lastRenderedPageBreak/>
        <w:t>Beyond evolutionary and oligomeric insights, our study also assessed the utility of structure prediction for rhodopsin analysis. Structure prediction methods performed well for rhodopsins. Predictions captured the overall fold and the detailed architecture of the retinal-binding pocket, often correctly reproducing the retinal configuration and orientation, including whether the chromophore adopts an all-</w:t>
      </w:r>
      <w:r>
        <w:rPr>
          <w:i/>
          <w:iCs/>
        </w:rPr>
        <w:t>trans</w:t>
      </w:r>
      <w:r>
        <w:t xml:space="preserve"> geometry or a 6-</w:t>
      </w:r>
      <w:r>
        <w:rPr>
          <w:i/>
          <w:iCs/>
        </w:rPr>
        <w:t>s-cis</w:t>
      </w:r>
      <w:r>
        <w:t xml:space="preserve"> conformation consistent with the non-G rule</w:t>
      </w:r>
      <w:r w:rsidR="00004F9F">
        <w:fldChar w:fldCharType="begin">
          <w:fldData xml:space="preserve">PEVuZE5vdGU+PENpdGU+PEF1dGhvcj5UYWppbWE8L0F1dGhvcj48WWVhcj4yMDIzPC9ZZWFyPjxS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</w:fldData>
        </w:fldChar>
      </w:r>
      <w:r w:rsidR="00004F9F">
        <w:instrText xml:space="preserve"> ADDIN EN.CITE </w:instrText>
      </w:r>
      <w:r w:rsidR="00004F9F">
        <w:fldChar w:fldCharType="begin">
          <w:fldData xml:space="preserve">PEVuZE5vdGU+PENpdGU+PEF1dGhvcj5UYWppbWE8L0F1dGhvcj48WWVhcj4yMDIzPC9ZZWFyPjxS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</w:fldData>
        </w:fldChar>
      </w:r>
      <w:r w:rsidR="00004F9F">
        <w:instrText xml:space="preserve"> ADDIN EN.CITE.DATA </w:instrText>
      </w:r>
      <w:r w:rsidR="00004F9F">
        <w:fldChar w:fldCharType="end"/>
      </w:r>
      <w:r w:rsidR="00004F9F">
        <w:fldChar w:fldCharType="separate"/>
      </w:r>
      <w:r w:rsidR="00004F9F" w:rsidRPr="00004F9F">
        <w:rPr>
          <w:noProof/>
          <w:vertAlign w:val="superscript"/>
        </w:rPr>
        <w:t>24, 25</w:t>
      </w:r>
      <w:r w:rsidR="00004F9F">
        <w:fldChar w:fldCharType="end"/>
      </w:r>
      <w:r>
        <w:t>. Our backbone RMSDs (0.61 Å for Set A and 0.80 Å for Set B) are comparable to those reported for Boltz-1 in the Runs N' Poses benchmark</w:t>
      </w:r>
      <w:r w:rsidR="00004F9F">
        <w:fldChar w:fldCharType="begin"/>
      </w:r>
      <w:r w:rsidR="00004F9F">
        <w:instrText xml:space="preserve"> ADDIN EN.CITE &lt;EndNote&gt;&lt;Cite&gt;&lt;Author&gt;Škrinjar&lt;/Author&gt;&lt;Year&gt;2025&lt;/Year&gt;&lt;RecNum&gt;95&lt;/RecNum&gt;&lt;DisplayText&gt;&lt;style face="superscript"&gt;83&lt;/style&gt;&lt;/DisplayText&gt;&lt;record&gt;&lt;rec-number&gt;95&lt;/rec-number&gt;&lt;foreign-keys&gt;&lt;key app="EN" db-id="xwws0xaz522afoeezt3xwavopwzefd5dwdxz" timestamp="1768854284"&gt;95&lt;/key&gt;&lt;/foreign-keys&gt;&lt;ref-type name="Journal Article"&gt;17&lt;/ref-type&gt;&lt;contributors&gt;&lt;authors&gt;&lt;author&gt;Škrinjar, Peter&lt;/author&gt;&lt;author&gt;Eberhardt, Jérôme&lt;/author&gt;&lt;author&gt;Durairaj, Janani&lt;/author&gt;&lt;author&gt;Schwede, Torsten&lt;/author&gt;&lt;/authors&gt;&lt;/contributors&gt;&lt;titles&gt;&lt;title&gt;Have protein-ligand co-folding methods moved beyond memorisation?&lt;/title&gt;&lt;secondary-title&gt;bioRxiv&lt;/secondary-title&gt;&lt;/titles&gt;&lt;periodical&gt;&lt;full-title&gt;bioRxiv&lt;/full-title&gt;&lt;/periodical&gt;&lt;pages&gt;2025.02.03.636309&lt;/pages&gt;&lt;dates&gt;&lt;year&gt;2025&lt;/year&gt;&lt;/dates&gt;&lt;urls&gt;&lt;related-urls&gt;&lt;url&gt;https://www.biorxiv.org/content/biorxiv/early/2025/02/07/2025.02.03.636309.full.pdf&lt;/url&gt;&lt;/related-urls&gt;&lt;/urls&gt;&lt;electronic-resource-num&gt;10.1101/2025.02.03.636309&lt;/electronic-resource-num&gt;&lt;/record&gt;&lt;/Cite&gt;&lt;/EndNote&gt;</w:instrText>
      </w:r>
      <w:r w:rsidR="00004F9F">
        <w:fldChar w:fldCharType="separate"/>
      </w:r>
      <w:r w:rsidR="00004F9F" w:rsidRPr="00004F9F">
        <w:rPr>
          <w:noProof/>
          <w:vertAlign w:val="superscript"/>
        </w:rPr>
        <w:t>83</w:t>
      </w:r>
      <w:r w:rsidR="00004F9F">
        <w:fldChar w:fldCharType="end"/>
      </w:r>
      <w:r>
        <w:t xml:space="preserve"> (0.56 Å) and lower than AlphaFold2</w:t>
      </w:r>
      <w:ins w:id="18" w:author="Flurin Hidber" w:date="2026-01-22T17:55:00Z">
        <w:r w:rsidR="00B60190" w:rsidRPr="00B60190">
          <w:rPr>
            <w:highlight w:val="darkMagenta"/>
            <w:rPrChange w:id="19" w:author="Flurin Hidber" w:date="2026-01-22T17:55:00Z" w16du:dateUtc="2026-01-22T16:55:00Z">
              <w:rPr/>
            </w:rPrChange>
          </w:rPr>
          <w:t>10.1038/s41586-021-03819-2</w:t>
        </w:r>
      </w:ins>
      <w:r>
        <w:t xml:space="preserve"> predictions of GPCRs</w:t>
      </w:r>
      <w:r w:rsidR="00004F9F">
        <w:fldChar w:fldCharType="begin"/>
      </w:r>
      <w:r w:rsidR="00004F9F">
        <w:instrText xml:space="preserve"> ADDIN EN.CITE &lt;EndNote&gt;&lt;Cite&gt;&lt;Author&gt;Heo&lt;/Author&gt;&lt;Year&gt;2022&lt;/Year&gt;&lt;RecNum&gt;96&lt;/RecNum&gt;&lt;DisplayText&gt;&lt;style face="superscript"&gt;84&lt;/style&gt;&lt;/DisplayText&gt;&lt;record&gt;&lt;rec-number&gt;96&lt;/rec-number&gt;&lt;foreign-keys&gt;&lt;key app="EN" db-id="xwws0xaz522afoeezt3xwavopwzefd5dwdxz" timestamp="1768854377"&gt;96&lt;/key&gt;&lt;/foreign-keys&gt;&lt;ref-type name="Journal Article"&gt;17&lt;/ref-type&gt;&lt;contributors&gt;&lt;authors&gt;&lt;author&gt;Heo, L.&lt;/author&gt;&lt;author&gt;Feig, M.&lt;/author&gt;&lt;/authors&gt;&lt;/contributors&gt;&lt;auth-address&gt;Department of Biochemistry and Molecular Biology, Michigan State University, East Lansing, Michigan, USA.&lt;/auth-address&gt;&lt;titles&gt;&lt;title&gt;Multi-state modeling of G-protein coupled receptors at experimental accuracy&lt;/title&gt;&lt;secondary-title&gt;Proteins&lt;/secondary-title&gt;&lt;/titles&gt;&lt;periodical&gt;&lt;full-title&gt;Proteins&lt;/full-title&gt;&lt;/periodical&gt;&lt;pages&gt;1873-1885&lt;/pages&gt;&lt;volume&gt;90&lt;/volume&gt;&lt;number&gt;11&lt;/number&gt;&lt;edition&gt;20220516&lt;/edition&gt;&lt;keywords&gt;&lt;keyword&gt;Humans&lt;/keyword&gt;&lt;keyword&gt;Ligands&lt;/keyword&gt;&lt;keyword&gt;*Peptides/metabolism&lt;/keyword&gt;&lt;keyword&gt;Protein Binding&lt;/keyword&gt;&lt;keyword&gt;Protein Conformation&lt;/keyword&gt;&lt;keyword&gt;*Receptors, G-Protein-Coupled/chemistry&lt;/keyword&gt;&lt;keyword&gt;AlphaFold&lt;/keyword&gt;&lt;keyword&gt;G-protein coupled receptors&lt;/keyword&gt;&lt;keyword&gt;GPCR activation&lt;/keyword&gt;&lt;keyword&gt;computer-aided drug design&lt;/keyword&gt;&lt;keyword&gt;multi-state modeling&lt;/keyword&gt;&lt;keyword&gt;protein dynamics&lt;/keyword&gt;&lt;keyword&gt;protein structure prediction&lt;/keyword&gt;&lt;/keywords&gt;&lt;dates&gt;&lt;year&gt;2022&lt;/year&gt;&lt;pub-dates&gt;&lt;date&gt;Nov&lt;/date&gt;&lt;/pub-dates&gt;&lt;/dates&gt;&lt;isbn&gt;1097-0134 (Electronic)&amp;#xD;0887-3585 (Print)&amp;#xD;0887-3585 (Linking)&lt;/isbn&gt;&lt;accession-num&gt;35510704&lt;/accession-num&gt;&lt;urls&gt;&lt;related-urls&gt;&lt;url&gt;https://www.ncbi.nlm.nih.gov/pubmed/35510704&lt;/url&gt;&lt;/related-urls&gt;&lt;/urls&gt;&lt;custom1&gt;The authors have no conflict of interest to declare.&lt;/custom1&gt;&lt;custom2&gt;PMC9561049&lt;/custom2&gt;&lt;electronic-resource-num&gt;10.1002/prot.26382&lt;/electronic-resource-num&gt;&lt;remote-database-name&gt;Medline&lt;/remote-database-name&gt;&lt;remote-database-provider&gt;NLM&lt;/remote-database-provider&gt;&lt;/record&gt;&lt;/Cite&gt;&lt;/EndNote&gt;</w:instrText>
      </w:r>
      <w:r w:rsidR="00004F9F">
        <w:fldChar w:fldCharType="separate"/>
      </w:r>
      <w:r w:rsidR="00004F9F" w:rsidRPr="00004F9F">
        <w:rPr>
          <w:noProof/>
          <w:vertAlign w:val="superscript"/>
        </w:rPr>
        <w:t>84</w:t>
      </w:r>
      <w:r w:rsidR="00004F9F">
        <w:fldChar w:fldCharType="end"/>
      </w:r>
      <w:r>
        <w:t xml:space="preserve"> (1.12–1.55 Å). The accuracy of retinal placement is particularly notable: our mean retinal RMSDs of 0.4</w:t>
      </w:r>
      <w:del w:id="20" w:author="Flurin Hidber" w:date="2026-01-22T17:56:00Z" w16du:dateUtc="2026-01-22T16:56:00Z">
        <w:r w:rsidDel="00B60190">
          <w:delText>0</w:delText>
        </w:r>
      </w:del>
      <w:ins w:id="21" w:author="Flurin Hidber" w:date="2026-01-22T17:56:00Z" w16du:dateUtc="2026-01-22T16:56:00Z">
        <w:r w:rsidR="00B60190">
          <w:t>1</w:t>
        </w:r>
      </w:ins>
      <w:r>
        <w:t xml:space="preserve"> Å (Set A) and 0.62 Å (Set B) are substantially lower than the 2.30 Å mean ligand RMSD that Boltz-1 achieved on diverse protein-ligand complexes in the Runs N' Poses benchmark. This likely reflects the strong structural constraints imposed by the retinal-binding pocket, including the covalent Schiff base linkage to the conserved lysine.</w:t>
      </w:r>
    </w:p>
    <w:p w14:paraId="00000047" w14:textId="01BFE634" w:rsidR="00EA6771" w:rsidRDefault="00BC1ABA">
      <w:pPr>
        <w:spacing w:after="200"/>
      </w:pPr>
      <w:r>
        <w:t xml:space="preserve">However, inaccuracies were frequently observed in fine structural details, including the placement of loop regions and side-chain rotamers. For example, in the predicted structure of </w:t>
      </w:r>
      <w:r>
        <w:rPr>
          <w:i/>
          <w:iCs/>
        </w:rPr>
        <w:t>Kn</w:t>
      </w:r>
      <w:r>
        <w:t>ChR, the retinal chromophore is not covalently linked to the Schiff base-forming lysine (K</w:t>
      </w:r>
      <w:r>
        <w:rPr>
          <w:sz w:val="22"/>
          <w:szCs w:val="22"/>
          <w:vertAlign w:val="superscript"/>
        </w:rPr>
        <w:t>7.50</w:t>
      </w:r>
      <w:r>
        <w:t xml:space="preserve">) </w:t>
      </w:r>
      <w:r>
        <w:rPr>
          <w:b/>
          <w:bCs/>
        </w:rPr>
        <w:t>(Fig. 2b and Supplementary Fig. 10a</w:t>
      </w:r>
      <w:r>
        <w:t xml:space="preserve">). In </w:t>
      </w:r>
      <w:r>
        <w:rPr>
          <w:i/>
          <w:iCs/>
        </w:rPr>
        <w:t>Gt</w:t>
      </w:r>
      <w:r>
        <w:t>ACR1, the β-ionone ring of the retinal adopts an incorrectly twisted conformation</w:t>
      </w:r>
      <w:r w:rsidR="00004F9F">
        <w:fldChar w:fldCharType="begin"/>
      </w:r>
      <w:r w:rsidR="00004F9F">
        <w:instrText xml:space="preserve"> ADDIN EN.CITE &lt;EndNote&gt;&lt;Cite&gt;&lt;Author&gt;Kim&lt;/Author&gt;&lt;Year&gt;2018&lt;/Year&gt;&lt;RecNum&gt;9&lt;/RecNum&gt;&lt;DisplayText&gt;&lt;style face="superscript"&gt;85&lt;/style&gt;&lt;/DisplayText&gt;&lt;record&gt;&lt;rec-number&gt;9&lt;/rec-number&gt;&lt;foreign-keys&gt;&lt;key app="EN" db-id="xwws0xaz522afoeezt3xwavopwzefd5dwdxz" timestamp="1768843124"&gt;9&lt;/key&gt;&lt;/foreign-keys&gt;&lt;ref-type name="Journal Article"&gt;17&lt;/ref-type&gt;&lt;contributors&gt;&lt;authors&gt;&lt;author&gt;Kim, Yoon Seok&lt;/author&gt;&lt;author&gt;Kato, Hideaki E.&lt;/author&gt;&lt;author&gt;Yamashita, Keitaro&lt;/author&gt;&lt;author&gt;Ito, Shota&lt;/author&gt;&lt;author&gt;Inoue, Keiichi&lt;/author&gt;&lt;author&gt;Ramakrishnan, Charu&lt;/author&gt;&lt;author&gt;Fenno, Lief E.&lt;/author&gt;&lt;author&gt;Evans, Kathryn E.&lt;/author&gt;&lt;author&gt;Paggi, Joseph M.&lt;/author&gt;&lt;author&gt;Dror, Ron O.&lt;/author&gt;&lt;author&gt;Kandori, Hideki&lt;/author&gt;&lt;author&gt;Kobilka, Brian K.&lt;/author&gt;&lt;author&gt;Deisseroth, Karl&lt;/author&gt;&lt;/authors&gt;&lt;/contributors&gt;&lt;titles&gt;&lt;title&gt;Crystal structure of the natural anion-conducting channelrhodopsin GtACR1&lt;/title&gt;&lt;secondary-title&gt;Nature&lt;/secondary-title&gt;&lt;alt-title&gt;Nature&lt;/alt-title&gt;&lt;/titles&gt;&lt;periodical&gt;&lt;full-title&gt;Nature&lt;/full-title&gt;&lt;abbr-1&gt;Nature&lt;/abbr-1&gt;&lt;/periodical&gt;&lt;alt-periodical&gt;&lt;full-title&gt;Nature&lt;/full-title&gt;&lt;abbr-1&gt;Nature&lt;/abbr-1&gt;&lt;/alt-periodical&gt;&lt;pages&gt;343-348&lt;/pages&gt;&lt;volume&gt;561&lt;/volume&gt;&lt;number&gt;7723&lt;/number&gt;&lt;dates&gt;&lt;year&gt;2018&lt;/year&gt;&lt;/dates&gt;&lt;isbn&gt;0028-0836&lt;/isbn&gt;&lt;urls&gt;&lt;related-urls&gt;&lt;url&gt;https://newapp.readcube.com/library/1c349ce6-27ca-44ea-b5f3-447bfda84003/item/04d11599-10ec-4129-92b4-357b17707afe&lt;/url&gt;&lt;/related-urls&gt;&lt;/urls&gt;&lt;electronic-resource-num&gt;10.1038/s41586-018-0511-6&lt;/electronic-resource-num&gt;&lt;/record&gt;&lt;/Cite&gt;&lt;/EndNote&gt;</w:instrText>
      </w:r>
      <w:r w:rsidR="00004F9F">
        <w:fldChar w:fldCharType="separate"/>
      </w:r>
      <w:r w:rsidR="00004F9F" w:rsidRPr="00004F9F">
        <w:rPr>
          <w:noProof/>
          <w:vertAlign w:val="superscript"/>
        </w:rPr>
        <w:t>85</w:t>
      </w:r>
      <w:r w:rsidR="00004F9F">
        <w:fldChar w:fldCharType="end"/>
      </w:r>
      <w:r>
        <w:t xml:space="preserve">  </w:t>
      </w:r>
      <w:r>
        <w:rPr>
          <w:b/>
          <w:bCs/>
        </w:rPr>
        <w:t>(Supplementary Fig. 10b</w:t>
      </w:r>
      <w:r>
        <w:t xml:space="preserve">). In Tara-RRB R2, the cytoplasmic ends of TM0, TM1, TM2, and TM7 show marked deviations from the experimentally determined structure </w:t>
      </w:r>
      <w:r>
        <w:rPr>
          <w:b/>
          <w:bCs/>
        </w:rPr>
        <w:t>(Fig. 2a and Supplementary Fig. 10c</w:t>
      </w:r>
      <w:r>
        <w:t xml:space="preserve">). In </w:t>
      </w:r>
      <w:r>
        <w:rPr>
          <w:i/>
          <w:iCs/>
        </w:rPr>
        <w:t>Hc</w:t>
      </w:r>
      <w:r>
        <w:t>KCR2, the architecture of the potassium selectivity filter is incorrectly predicted</w:t>
      </w:r>
      <w:r w:rsidR="00004F9F">
        <w:fldChar w:fldCharType="begin"/>
      </w:r>
      <w:r w:rsidR="00004F9F">
        <w:instrText xml:space="preserve"> ADDIN EN.CITE &lt;EndNote&gt;&lt;Cite&gt;&lt;Author&gt;Tajima&lt;/Author&gt;&lt;Year&gt;2023&lt;/Year&gt;&lt;RecNum&gt;30&lt;/RecNum&gt;&lt;DisplayText&gt;&lt;style face="superscript"&gt;24&lt;/style&gt;&lt;/DisplayText&gt;&lt;record&gt;&lt;rec-number&gt;30&lt;/rec-number&gt;&lt;foreign-keys&gt;&lt;key app="EN" db-id="xwws0xaz522afoeezt3xwavopwzefd5dwdxz" timestamp="1768843124"&gt;30&lt;/key&gt;&lt;/foreign-keys&gt;&lt;ref-type name="Journal Article"&gt;17&lt;/ref-type&gt;&lt;contributors&gt;&lt;authors&gt;&lt;author&gt;Tajima, Seiya&lt;/author&gt;&lt;author&gt;Kim, Yoon Seok&lt;/author&gt;&lt;author&gt;Fukuda, Masahiro&lt;/author&gt;&lt;author&gt;Jo, YoungJu&lt;/author&gt;&lt;author&gt;Wang, Peter Y.&lt;/author&gt;&lt;author&gt;Paggi, Joseph M.&lt;/author&gt;&lt;author&gt;Inoue, Masatoshi&lt;/author&gt;&lt;author&gt;Byrne, Eamon F. X.&lt;/author&gt;&lt;author&gt;Kishi, Koichiro E.&lt;/author&gt;&lt;author&gt;Nakamura, Seiwa&lt;/author&gt;&lt;author&gt;Ramakrishnan, Charu&lt;/author&gt;&lt;author&gt;Takaramoto, Shunki&lt;/author&gt;&lt;author&gt;Nagata, Takashi&lt;/author&gt;&lt;author&gt;Konno, Masae&lt;/author&gt;&lt;author&gt;Sugiura, Masahiro&lt;/author&gt;&lt;author&gt;Katayama, Kota&lt;/author&gt;&lt;author&gt;Matsui, Toshiki E.&lt;/author&gt;&lt;author&gt;Yamashita, Keitaro&lt;/author&gt;&lt;author&gt;Kim, Suhyang&lt;/author&gt;&lt;author&gt;Ikeda, Hisako&lt;/author&gt;&lt;author&gt;Kim, Jaeah&lt;/author&gt;&lt;author&gt;Kandori, Hideki&lt;/author&gt;&lt;author&gt;Dror, Ron O.&lt;/author&gt;&lt;author&gt;Inoue, Keiichi&lt;/author&gt;&lt;author&gt;Deisseroth, Karl&lt;/author&gt;&lt;author&gt;Kato, Hideaki E.&lt;/author&gt;&lt;/authors&gt;&lt;/contributors&gt;&lt;titles&gt;&lt;title&gt;Structural basis for ion selectivity in potassium-selective channelrhodopsins&lt;/title&gt;&lt;secondary-title&gt;Cell&lt;/secondary-title&gt;&lt;alt-title&gt;Cell&lt;/alt-title&gt;&lt;/titles&gt;&lt;periodical&gt;&lt;full-title&gt;Cell&lt;/full-title&gt;&lt;abbr-1&gt;Cell&lt;/abbr-1&gt;&lt;/periodical&gt;&lt;alt-periodical&gt;&lt;full-title&gt;Cell&lt;/full-title&gt;&lt;abbr-1&gt;Cell&lt;/abbr-1&gt;&lt;/alt-periodical&gt;&lt;pages&gt;4325-4344.e26&lt;/pages&gt;&lt;volume&gt;186&lt;/volume&gt;&lt;number&gt;20&lt;/number&gt;&lt;dates&gt;&lt;year&gt;2023&lt;/year&gt;&lt;/dates&gt;&lt;isbn&gt;0092-8674&lt;/isbn&gt;&lt;urls&gt;&lt;related-urls&gt;&lt;url&gt;https://newapp.readcube.com/library/1c349ce6-27ca-44ea-b5f3-447bfda84003/item/62a5f721-3b6e-4df7-a8f2-2864204a9604&lt;/url&gt;&lt;/related-urls&gt;&lt;/urls&gt;&lt;electronic-resource-num&gt;10.1016/j.cell.2023.08.009&lt;/electronic-resource-num&gt;&lt;/record&gt;&lt;/Cite&gt;&lt;/EndNote&gt;</w:instrText>
      </w:r>
      <w:r w:rsidR="00004F9F">
        <w:fldChar w:fldCharType="separate"/>
      </w:r>
      <w:r w:rsidR="00004F9F" w:rsidRPr="00004F9F">
        <w:rPr>
          <w:noProof/>
          <w:vertAlign w:val="superscript"/>
        </w:rPr>
        <w:t>24</w:t>
      </w:r>
      <w:r w:rsidR="00004F9F">
        <w:fldChar w:fldCharType="end"/>
      </w:r>
      <w:r>
        <w:t xml:space="preserve"> </w:t>
      </w:r>
      <w:r>
        <w:rPr>
          <w:b/>
          <w:bCs/>
        </w:rPr>
        <w:t>(Supplementary Fig. 10d</w:t>
      </w:r>
      <w:r>
        <w:t>). These issues may become problematic when predicted structures are used e.g. as inputs for molecular dynamics simulations or for interpreting spectroscopic measurements, where accurate loop conformations and side-chain rotamers are critical. Thus, while current structure prediction methods are sufficiently accurate for comparative analyses and for capturing the overall architecture and retinal environment, they do not replace experimental structure determination when precise atomic detail or characterization of conformational dynamics is required.</w:t>
      </w:r>
    </w:p>
    <w:p w14:paraId="00000048" w14:textId="77777777" w:rsidR="00EA6771" w:rsidRDefault="00BC1ABA">
      <w:pPr>
        <w:spacing w:after="0"/>
      </w:pPr>
      <w:r>
        <w:t xml:space="preserve">The </w:t>
      </w:r>
      <w:r w:rsidRPr="00497D11">
        <w:rPr>
          <w:highlight w:val="cyan"/>
        </w:rPr>
        <w:t>GRN-MR system</w:t>
      </w:r>
      <w:r>
        <w:t>, validated here on 129 structures and approximately 40,000 sequences, provides the microbial rhodopsin field with a common structural language. As the repertoire of rhodopsins continues to expand through metagenomics and structural prediction, we anticipate that it will become a standard tool for comparing residues, interpreting functional data, and guiding optogenetic engineering.</w:t>
      </w:r>
    </w:p>
    <w:p w14:paraId="00000049" w14:textId="152575BC" w:rsidR="00EA6771" w:rsidRDefault="00EA6771">
      <w:pPr>
        <w:spacing w:after="0"/>
        <w:jc w:val="left"/>
      </w:pPr>
    </w:p>
    <w:p w14:paraId="192C037B" w14:textId="77777777" w:rsidR="004C244A" w:rsidRDefault="004C244A">
      <w:pPr>
        <w:spacing w:after="0"/>
        <w:jc w:val="left"/>
        <w:rPr>
          <w:highlight w:val="yellow"/>
        </w:rPr>
      </w:pPr>
    </w:p>
    <w:p w14:paraId="14DD186E" w14:textId="77777777" w:rsidR="004C244A" w:rsidRDefault="004C244A">
      <w:pPr>
        <w:rPr>
          <w:rFonts w:ascii="Cambria" w:eastAsia="Cambria" w:hAnsi="Cambria" w:cs="Cambria"/>
          <w:color w:val="000000"/>
          <w:sz w:val="32"/>
          <w:szCs w:val="32"/>
        </w:rPr>
      </w:pPr>
      <w:bookmarkStart w:id="22" w:name="_heading=h.4v2j39euce5t" w:colFirst="0" w:colLast="0"/>
      <w:bookmarkEnd w:id="22"/>
      <w:r>
        <w:br w:type="page"/>
      </w:r>
    </w:p>
    <w:p w14:paraId="0000004A" w14:textId="488E4440" w:rsidR="00EA6771" w:rsidRDefault="00BC1ABA">
      <w:pPr>
        <w:pStyle w:val="Heading1"/>
        <w:spacing w:after="240"/>
      </w:pPr>
      <w:r>
        <w:lastRenderedPageBreak/>
        <w:t>Methods</w:t>
      </w:r>
    </w:p>
    <w:p w14:paraId="0000004B" w14:textId="77777777" w:rsidR="00EA6771" w:rsidRDefault="00BC1ABA">
      <w:pPr>
        <w:pStyle w:val="Heading2"/>
        <w:spacing w:after="240"/>
      </w:pPr>
      <w:bookmarkStart w:id="23" w:name="_heading=h.7jkm2r1nvb8i" w:colFirst="0" w:colLast="0"/>
      <w:bookmarkEnd w:id="23"/>
      <w:r>
        <w:t>Structural Dataset</w:t>
      </w:r>
    </w:p>
    <w:p w14:paraId="0000004C" w14:textId="7CC2492E" w:rsidR="00EA6771" w:rsidRDefault="00BC1ABA">
      <w:pPr>
        <w:spacing w:before="240"/>
      </w:pPr>
      <w:r>
        <w:t>We assembled a comprehensive structural dataset of 129 microbial rhodopsins spanning all major functional classes—proton pumps, chloride pumps, sodium pumps, cation channels, anion channels, sensory rhodopsins, and enzyme rhodopsins—with representatives from archaea, bacteria, and eukaryotes. Experimentally determined structures were obtained from the Protein Data Bank, supplemented by eight recently solved channelrhodopsin structures (n = 69). The experimental structures were partitioned into two validation cohorts based on PDB deposition date relative to the Boltz-</w:t>
      </w:r>
      <w:r w:rsidRPr="00127CE6">
        <w:rPr>
          <w:highlight w:val="lightGray"/>
          <w:rPrChange w:id="24" w:author="Flurin Hidber" w:date="2026-01-27T11:48:00Z" w16du:dateUtc="2026-01-27T10:48:00Z">
            <w:rPr/>
          </w:rPrChange>
        </w:rPr>
        <w:t>1</w:t>
      </w:r>
      <w:ins w:id="25" w:author="Flurin Hidber" w:date="2026-01-22T17:52:00Z" w16du:dateUtc="2026-01-22T16:52:00Z">
        <w:r w:rsidR="00B60190" w:rsidRPr="00127CE6">
          <w:rPr>
            <w:highlight w:val="lightGray"/>
            <w:rPrChange w:id="26" w:author="Flurin Hidber" w:date="2026-01-27T11:48:00Z" w16du:dateUtc="2026-01-27T10:48:00Z">
              <w:rPr>
                <w:highlight w:val="darkMagenta"/>
              </w:rPr>
            </w:rPrChange>
          </w:rPr>
          <w:t>10.1101/2024.11.19.624167</w:t>
        </w:r>
        <w:r w:rsidR="00B60190" w:rsidRPr="00127CE6">
          <w:rPr>
            <w:highlight w:val="lightGray"/>
            <w:rPrChange w:id="27" w:author="Flurin Hidber" w:date="2026-01-27T11:48:00Z" w16du:dateUtc="2026-01-27T10:48:00Z">
              <w:rPr/>
            </w:rPrChange>
          </w:rPr>
          <w:t xml:space="preserve"> </w:t>
        </w:r>
      </w:ins>
      <w:del w:id="28" w:author="Flurin Hidber" w:date="2026-01-27T12:09:00Z" w16du:dateUtc="2026-01-27T11:09:00Z">
        <w:r w:rsidRPr="00127CE6" w:rsidDel="005F28F9">
          <w:rPr>
            <w:highlight w:val="lightGray"/>
            <w:rPrChange w:id="29" w:author="Flurin Hidber" w:date="2026-01-27T11:48:00Z" w16du:dateUtc="2026-01-27T10:48:00Z">
              <w:rPr/>
            </w:rPrChange>
          </w:rPr>
          <w:delText xml:space="preserve"> </w:delText>
        </w:r>
      </w:del>
      <w:r w:rsidRPr="00127CE6">
        <w:rPr>
          <w:highlight w:val="lightGray"/>
          <w:rPrChange w:id="30" w:author="Flurin Hidber" w:date="2026-01-27T11:48:00Z" w16du:dateUtc="2026-01-27T10:48:00Z">
            <w:rPr/>
          </w:rPrChange>
        </w:rPr>
        <w:t>training da</w:t>
      </w:r>
      <w:r>
        <w:t>ta cutoff (September 2021): a benchmark set (Set A, n = 42) potentially overlapping with training data, and a blind test set (Set B, n = 27) comprising structures deposited after the cutoff. For each experimentally characterized protein, we generated Boltz-1 predictions to enable systematic assessment of prediction accuracy. We additionally predicted structures for 60 functionally characterized rhodopsins lacking experimental structures. All analyses were performed on chain A, with retinal chromophores identified by residue name and validated by proximity (≤6.0 Å to protein atoms).</w:t>
      </w:r>
    </w:p>
    <w:p w14:paraId="0000004D" w14:textId="77777777" w:rsidR="00EA6771" w:rsidRDefault="00BC1ABA">
      <w:pPr>
        <w:pStyle w:val="Heading2"/>
        <w:spacing w:after="240"/>
      </w:pPr>
      <w:bookmarkStart w:id="31" w:name="_heading=h.m1ttsvw4s7mz" w:colFirst="0" w:colLast="0"/>
      <w:bookmarkEnd w:id="31"/>
      <w:r>
        <w:t>Structure Prediction and Validation</w:t>
      </w:r>
    </w:p>
    <w:p w14:paraId="0000004E" w14:textId="15CC2A10" w:rsidR="00EA6771" w:rsidRDefault="00BC1ABA">
      <w:pPr>
        <w:spacing w:before="240"/>
      </w:pPr>
      <w:r>
        <w:t>For Boltz-1 predictions, input sequences were trimmed to transmembrane domain boundaries when exceeding 400 residues. Retinal was specified as all-trans-retinal without the aldehyde oxygen (SMILES code: CC=C(C)C=CC=C(C)C=CC1=C(CCCC1(C)C)C), allowing Boltz-1</w:t>
      </w:r>
      <w:ins w:id="32" w:author="Flurin Hidber" w:date="2026-01-22T17:52:00Z" w16du:dateUtc="2026-01-22T16:52:00Z">
        <w:r w:rsidR="00B60190">
          <w:t xml:space="preserve"> </w:t>
        </w:r>
      </w:ins>
      <w:del w:id="33" w:author="Flurin Hidber" w:date="2026-01-22T17:52:00Z" w16du:dateUtc="2026-01-22T16:52:00Z">
        <w:r w:rsidDel="00B60190">
          <w:delText xml:space="preserve"> </w:delText>
        </w:r>
      </w:del>
      <w:r>
        <w:t xml:space="preserve">to predict the covalent Schiff base linkage to the conserved lysine. Prediction accuracy was assessed by comparing each model to its experimental counterpart using the </w:t>
      </w:r>
      <w:del w:id="34" w:author="Flurin Hidber" w:date="2026-01-22T17:46:00Z" w16du:dateUtc="2026-01-22T16:46:00Z">
        <w:r w:rsidDel="0044436C">
          <w:delText xml:space="preserve">CEalign </w:delText>
        </w:r>
      </w:del>
      <w:ins w:id="35" w:author="Flurin Hidber" w:date="2026-01-22T17:46:00Z" w16du:dateUtc="2026-01-22T16:46:00Z">
        <w:r w:rsidR="0044436C" w:rsidRPr="00127CE6">
          <w:rPr>
            <w:highlight w:val="lightGray"/>
            <w:rPrChange w:id="36" w:author="Flurin Hidber" w:date="2026-01-27T11:48:00Z" w16du:dateUtc="2026-01-27T10:48:00Z">
              <w:rPr/>
            </w:rPrChange>
          </w:rPr>
          <w:t xml:space="preserve">combinatorial extension alignment </w:t>
        </w:r>
      </w:ins>
      <w:r w:rsidRPr="00127CE6">
        <w:rPr>
          <w:highlight w:val="lightGray"/>
          <w:rPrChange w:id="37" w:author="Flurin Hidber" w:date="2026-01-27T11:48:00Z" w16du:dateUtc="2026-01-27T10:48:00Z">
            <w:rPr/>
          </w:rPrChange>
        </w:rPr>
        <w:t>algorithm</w:t>
      </w:r>
      <w:ins w:id="38" w:author="Flurin Hidber" w:date="2026-01-27T11:48:00Z" w16du:dateUtc="2026-01-27T10:48:00Z">
        <w:r w:rsidR="00127CE6">
          <w:rPr>
            <w:highlight w:val="lightGray"/>
          </w:rPr>
          <w:t xml:space="preserve"> (Ce</w:t>
        </w:r>
      </w:ins>
      <w:ins w:id="39" w:author="Flurin Hidber" w:date="2026-01-27T11:49:00Z" w16du:dateUtc="2026-01-27T10:49:00Z">
        <w:r w:rsidR="00127CE6">
          <w:rPr>
            <w:highlight w:val="lightGray"/>
          </w:rPr>
          <w:t>align)</w:t>
        </w:r>
      </w:ins>
      <w:ins w:id="40" w:author="Flurin Hidber" w:date="2026-01-22T17:47:00Z">
        <w:r w:rsidR="004A4FF3" w:rsidRPr="00127CE6">
          <w:rPr>
            <w:highlight w:val="lightGray"/>
            <w:rPrChange w:id="41" w:author="Flurin Hidber" w:date="2026-01-27T11:48:00Z" w16du:dateUtc="2026-01-27T10:48:00Z">
              <w:rPr>
                <w:highlight w:val="darkMagenta"/>
              </w:rPr>
            </w:rPrChange>
          </w:rPr>
          <w:t>10.1093/protein/11.9.739</w:t>
        </w:r>
      </w:ins>
      <w:r>
        <w:t xml:space="preserve"> (window size = 8, maximum gap = 30) with a two-pass refinement procedure: an initial global alignment using all Cα atoms, followed by refinement restricted to residue pairs with inter-Cα distance ≤</w:t>
      </w:r>
      <w:ins w:id="42" w:author="Flurin Hidber" w:date="2026-01-22T09:30:00Z" w16du:dateUtc="2026-01-22T08:30:00Z">
        <w:r w:rsidR="00D742D4">
          <w:t>3</w:t>
        </w:r>
      </w:ins>
      <w:del w:id="43" w:author="Flurin Hidber" w:date="2026-01-22T09:30:00Z" w16du:dateUtc="2026-01-22T08:30:00Z">
        <w:r w:rsidDel="00D742D4">
          <w:delText>5</w:delText>
        </w:r>
      </w:del>
      <w:r>
        <w:t xml:space="preserve">.0 Å after the initial superposition. This excluded flexible regions with large structural </w:t>
      </w:r>
      <w:r w:rsidR="00497D11">
        <w:t>divergence but</w:t>
      </w:r>
      <w:r>
        <w:t xml:space="preserve"> did not exclude</w:t>
      </w:r>
      <w:del w:id="44" w:author="Flurin Hidber" w:date="2026-01-22T17:51:00Z" w16du:dateUtc="2026-01-22T16:51:00Z">
        <w:r w:rsidDel="00B60190">
          <w:delText xml:space="preserve"> more than a few </w:delText>
        </w:r>
      </w:del>
      <w:r>
        <w:t xml:space="preserve">residues </w:t>
      </w:r>
      <w:del w:id="45" w:author="Flurin Hidber" w:date="2026-01-22T17:51:00Z" w16du:dateUtc="2026-01-22T16:51:00Z">
        <w:r w:rsidDel="00B60190">
          <w:delText xml:space="preserve">in </w:delText>
        </w:r>
      </w:del>
      <w:ins w:id="46" w:author="Flurin Hidber" w:date="2026-01-22T17:51:00Z" w16du:dateUtc="2026-01-22T16:51:00Z">
        <w:r w:rsidR="00B60190">
          <w:t xml:space="preserve">outside </w:t>
        </w:r>
      </w:ins>
      <w:r>
        <w:t>intrinsically disordered loop and tail regions. Accuracy was quantified using three metrics: backbone Cα RMSD (overall fold accuracy), binding pocket RMSD (Cα atoms within 6.0 Å of retinal</w:t>
      </w:r>
      <w:ins w:id="47" w:author="Flurin Hidber" w:date="2026-01-22T17:57:00Z" w16du:dateUtc="2026-01-22T16:57:00Z">
        <w:r w:rsidR="00414970">
          <w:t>, the</w:t>
        </w:r>
      </w:ins>
      <w:del w:id="48" w:author="Flurin Hidber" w:date="2026-01-22T17:57:00Z" w16du:dateUtc="2026-01-22T16:57:00Z">
        <w:r w:rsidDel="00414970">
          <w:delText>;</w:delText>
        </w:r>
      </w:del>
      <w:r>
        <w:t xml:space="preserve"> local accuracy in the chromophore environment), and ligand RMSD (mean closest-atom distance between experimental and predicted retinal coordinates).</w:t>
      </w:r>
    </w:p>
    <w:p w14:paraId="0000004F" w14:textId="77777777" w:rsidR="00EA6771" w:rsidRDefault="00BC1ABA">
      <w:pPr>
        <w:pStyle w:val="Heading2"/>
        <w:spacing w:after="240"/>
      </w:pPr>
      <w:bookmarkStart w:id="49" w:name="_heading=h.c0g0hplliiv4" w:colFirst="0" w:colLast="0"/>
      <w:bookmarkEnd w:id="49"/>
      <w:r>
        <w:t>Structure Conservation Analysis</w:t>
      </w:r>
    </w:p>
    <w:p w14:paraId="00000050" w14:textId="1D6F4DF9" w:rsidR="00EA6771" w:rsidRDefault="00652AFF">
      <w:ins w:id="50" w:author="Flurin Hidber" w:date="2026-01-27T12:05:00Z" w16du:dateUtc="2026-01-27T11:05:00Z">
        <w:r>
          <w:t>We aligned the shared TM bundle</w:t>
        </w:r>
        <w:r>
          <w:t xml:space="preserve"> of all members of our dataset</w:t>
        </w:r>
        <w:r>
          <w:t xml:space="preserve">. </w:t>
        </w:r>
      </w:ins>
      <w:r w:rsidR="00BC1ABA">
        <w:t xml:space="preserve">Pairwise structural similarities </w:t>
      </w:r>
      <w:ins w:id="51" w:author="Flurin Hidber" w:date="2026-01-27T11:59:00Z" w16du:dateUtc="2026-01-27T10:59:00Z">
        <w:r>
          <w:t>-</w:t>
        </w:r>
      </w:ins>
      <w:ins w:id="52" w:author="Flurin Hidber" w:date="2026-01-27T12:00:00Z" w16du:dateUtc="2026-01-27T11:00:00Z">
        <w:r>
          <w:t xml:space="preserve">calculated </w:t>
        </w:r>
      </w:ins>
      <w:ins w:id="53" w:author="Flurin Hidber" w:date="2026-01-27T11:59:00Z" w16du:dateUtc="2026-01-27T10:59:00Z">
        <w:r>
          <w:t xml:space="preserve">using </w:t>
        </w:r>
      </w:ins>
      <w:ins w:id="54" w:author="Flurin Hidber" w:date="2026-01-27T12:00:00Z" w16du:dateUtc="2026-01-27T11:00:00Z">
        <w:r>
          <w:t>CEalign</w:t>
        </w:r>
      </w:ins>
      <w:ins w:id="55" w:author="Flurin Hidber" w:date="2026-01-27T11:59:00Z" w16du:dateUtc="2026-01-27T10:59:00Z">
        <w:r>
          <w:t>-</w:t>
        </w:r>
        <w:r>
          <w:t xml:space="preserve"> </w:t>
        </w:r>
      </w:ins>
      <w:r w:rsidR="00BC1ABA">
        <w:t xml:space="preserve">were computed as Cα RMSD across TM 1–7 to generate a symmetric distance matrix. Our structure analysis leverages the conserved microbial rhodopsin fold by using the closest residue in each helix (TM1-TM6) and the Schiff-base lysine in TM7 as anchors. </w:t>
      </w:r>
      <w:ins w:id="56" w:author="Flurin Hidber" w:date="2026-01-27T12:06:00Z" w16du:dateUtc="2026-01-27T11:06:00Z">
        <w:r w:rsidR="00C7262A">
          <w:t>We then performed hierarchical clustering.</w:t>
        </w:r>
      </w:ins>
      <w:del w:id="57" w:author="Flurin Hidber" w:date="2026-01-27T11:59:00Z" w16du:dateUtc="2026-01-27T10:59:00Z">
        <w:r w:rsidR="00BC1ABA" w:rsidDel="00652AFF">
          <w:delText xml:space="preserve">Structural </w:delText>
        </w:r>
      </w:del>
      <w:del w:id="58" w:author="Flurin Hidber" w:date="2026-01-27T12:05:00Z" w16du:dateUtc="2026-01-27T11:05:00Z">
        <w:r w:rsidR="00BC1ABA" w:rsidDel="00652AFF">
          <w:delText>alignment</w:delText>
        </w:r>
      </w:del>
      <w:del w:id="59" w:author="Flurin Hidber" w:date="2026-01-27T11:59:00Z" w16du:dateUtc="2026-01-27T10:59:00Z">
        <w:r w:rsidR="00BC1ABA" w:rsidDel="00652AFF">
          <w:delText xml:space="preserve"> -using </w:delText>
        </w:r>
      </w:del>
      <w:del w:id="60" w:author="Flurin Hidber" w:date="2026-01-22T17:48:00Z" w16du:dateUtc="2026-01-22T16:48:00Z">
        <w:r w:rsidR="00BC1ABA" w:rsidDel="005B0BA3">
          <w:delText>C</w:delText>
        </w:r>
        <w:r w:rsidR="005B0BA3" w:rsidDel="005B0BA3">
          <w:delText>e</w:delText>
        </w:r>
        <w:r w:rsidR="00BC1ABA" w:rsidDel="005B0BA3">
          <w:delText>align</w:delText>
        </w:r>
      </w:del>
      <w:del w:id="61" w:author="Flurin Hidber" w:date="2026-01-27T11:59:00Z" w16du:dateUtc="2026-01-27T10:59:00Z">
        <w:r w:rsidR="00BC1ABA" w:rsidDel="00652AFF">
          <w:delText>-</w:delText>
        </w:r>
      </w:del>
      <w:del w:id="62" w:author="Flurin Hidber" w:date="2026-01-27T12:05:00Z" w16du:dateUtc="2026-01-27T11:05:00Z">
        <w:r w:rsidR="00BC1ABA" w:rsidDel="00652AFF">
          <w:delText xml:space="preserve"> </w:delText>
        </w:r>
      </w:del>
      <w:del w:id="63" w:author="Flurin Hidber" w:date="2026-01-22T17:50:00Z" w16du:dateUtc="2026-01-22T16:50:00Z">
        <w:r w:rsidR="00BC1ABA" w:rsidDel="00B60190">
          <w:delText xml:space="preserve">was restricted to stretches of 3 turns in either direction from the anchors of each helix. This captured the conserved </w:delText>
        </w:r>
      </w:del>
      <w:del w:id="64" w:author="Flurin Hidber" w:date="2026-01-27T11:57:00Z" w16du:dateUtc="2026-01-27T10:57:00Z">
        <w:r w:rsidR="00BC1ABA" w:rsidDel="00652AFF">
          <w:delText>core</w:delText>
        </w:r>
      </w:del>
      <w:del w:id="65" w:author="Flurin Hidber" w:date="2026-01-27T12:05:00Z" w16du:dateUtc="2026-01-27T11:05:00Z">
        <w:r w:rsidR="00BC1ABA" w:rsidDel="00652AFF">
          <w:delText xml:space="preserve"> TM bundle. </w:delText>
        </w:r>
      </w:del>
      <w:del w:id="66" w:author="Flurin Hidber" w:date="2026-01-27T12:06:00Z" w16du:dateUtc="2026-01-27T11:06:00Z">
        <w:r w:rsidR="00BC1ABA" w:rsidDel="00C7262A">
          <w:delText>Hierarchical clustering was performed using the weighted pair group method with arithmetic mean (WPGMA). Five structures exhibiting systematic alignment register shifts were identified as singletons; visual inspection confirmed preserved fold topology despite elevated RMSD values.</w:delText>
        </w:r>
      </w:del>
      <w:r w:rsidR="00BC1ABA">
        <w:t xml:space="preserve"> For each GRN position, two distance profiles were calculated: (i) side-chain distances, from heavy atoms to the nearest retinal atom, and (ii) Cα distances, from backbone Cα to the nearest retinal atom. Equivalent residue pairs for all pairwise alignments were stored to create the blueprint of the </w:t>
      </w:r>
      <w:r w:rsidR="00BC1ABA" w:rsidRPr="002E3E5C">
        <w:rPr>
          <w:highlight w:val="cyan"/>
        </w:rPr>
        <w:t>GRN-MR system</w:t>
      </w:r>
      <w:r w:rsidR="00BC1ABA">
        <w:t>.</w:t>
      </w:r>
    </w:p>
    <w:p w14:paraId="00000051" w14:textId="77777777" w:rsidR="00EA6771" w:rsidRDefault="00BC1ABA">
      <w:pPr>
        <w:pStyle w:val="Heading2"/>
      </w:pPr>
      <w:bookmarkStart w:id="67" w:name="_heading=h.gwpp1rmx4l7t" w:colFirst="0" w:colLast="0"/>
      <w:bookmarkEnd w:id="67"/>
      <w:r>
        <w:t>Generic Residue-Numbering System</w:t>
      </w:r>
    </w:p>
    <w:p w14:paraId="00000052" w14:textId="56ADE751" w:rsidR="00EA6771" w:rsidRDefault="00BC1ABA">
      <w:pPr>
        <w:spacing w:before="240"/>
      </w:pPr>
      <w:r>
        <w:t xml:space="preserve">We developed the </w:t>
      </w:r>
      <w:r w:rsidRPr="002E3E5C">
        <w:rPr>
          <w:highlight w:val="cyan"/>
        </w:rPr>
        <w:t>GRN-MR system</w:t>
      </w:r>
      <w:r>
        <w:t xml:space="preserve"> by assigning numbers based on structural equivalence relative to a reference structure, 7BMH. This structure was selected based on its </w:t>
      </w:r>
      <w:del w:id="68" w:author="Flurin Hidber" w:date="2026-01-22T18:20:00Z" w16du:dateUtc="2026-01-22T17:20:00Z">
        <w:r w:rsidDel="00EA6A6B">
          <w:delText xml:space="preserve">minimal </w:delText>
        </w:r>
      </w:del>
      <w:ins w:id="69" w:author="Flurin Hidber" w:date="2026-01-22T18:20:00Z" w16du:dateUtc="2026-01-22T17:20:00Z">
        <w:r w:rsidR="00EA6A6B">
          <w:t xml:space="preserve">small </w:t>
        </w:r>
      </w:ins>
      <w:r>
        <w:t>mean RMSD to all other structures</w:t>
      </w:r>
      <w:ins w:id="70" w:author="Flurin Hidber" w:date="2026-01-22T18:20:00Z" w16du:dateUtc="2026-01-22T17:20:00Z">
        <w:r w:rsidR="00EA6A6B">
          <w:t xml:space="preserve">, </w:t>
        </w:r>
      </w:ins>
      <w:ins w:id="71" w:author="Flurin Hidber" w:date="2026-01-22T18:22:00Z" w16du:dateUtc="2026-01-22T17:22:00Z">
        <w:r w:rsidR="00EA6A6B">
          <w:lastRenderedPageBreak/>
          <w:t>while al</w:t>
        </w:r>
      </w:ins>
      <w:ins w:id="72" w:author="Flurin Hidber" w:date="2026-01-22T18:20:00Z" w16du:dateUtc="2026-01-22T17:20:00Z">
        <w:r w:rsidR="00EA6A6B">
          <w:t>so not having any high error alignments amongst all structure comparisons</w:t>
        </w:r>
      </w:ins>
      <w:r>
        <w:t xml:space="preserve">. In the </w:t>
      </w:r>
      <w:r w:rsidRPr="002E3E5C">
        <w:rPr>
          <w:highlight w:val="cyan"/>
        </w:rPr>
        <w:t>GRN-MR system</w:t>
      </w:r>
      <w:r>
        <w:t xml:space="preserve">, residues are numbered relative to the helix-specific anchors using the format &lt;Helix&gt;.&lt;Position&gt; (e.g., 3.49, 3.50, 3.51). After annotating the reference structure, we used the stored residue pair equivalences to assign GRNs to all other structures. The resulting preliminary </w:t>
      </w:r>
      <w:r w:rsidRPr="002E3E5C">
        <w:rPr>
          <w:highlight w:val="cyan"/>
        </w:rPr>
        <w:t>GRN system</w:t>
      </w:r>
      <w:r>
        <w:t xml:space="preserve"> was curated to correct alignment artifacts, including helix truncations and register shifts arising from the repetitive nature of α-helical structures. Then, the less conserved outer parts of the helices were annotated up until the end of the helices by determining helical residues based on phi-psi angles of the backbone. The non-helical loop regions and tails received systematic identifiers</w:t>
      </w:r>
      <w:r>
        <w:rPr>
          <w:b/>
          <w:bCs/>
        </w:rPr>
        <w:t>.</w:t>
      </w:r>
    </w:p>
    <w:p w14:paraId="00000053" w14:textId="77777777" w:rsidR="00EA6771" w:rsidRDefault="00BC1ABA">
      <w:pPr>
        <w:pStyle w:val="Heading2"/>
      </w:pPr>
      <w:bookmarkStart w:id="73" w:name="_heading=h.vpj80359w6wi" w:colFirst="0" w:colLast="0"/>
      <w:bookmarkEnd w:id="73"/>
      <w:r>
        <w:t>Microbial Rhodopsin Sequence Search</w:t>
      </w:r>
    </w:p>
    <w:p w14:paraId="00000054" w14:textId="6F1A39B2" w:rsidR="00EA6771" w:rsidRDefault="00BC1ABA">
      <w:r>
        <w:t>To construct Hidden Markov Models (HMMs) for rhodopsin sequences, we searched for archaeal-, eukaryotic-, and viral-derived rhodopsin sequences in NCBI, the UniProt Archive</w:t>
      </w:r>
      <w:r w:rsidR="00004F9F">
        <w:fldChar w:fldCharType="begin"/>
      </w:r>
      <w:r w:rsidR="00004F9F">
        <w:instrText xml:space="preserve"> ADDIN EN.CITE &lt;EndNote&gt;&lt;Cite&gt;&lt;Author&gt;UniProt&lt;/Author&gt;&lt;Year&gt;2023&lt;/Year&gt;&lt;RecNum&gt;97&lt;/RecNum&gt;&lt;DisplayText&gt;&lt;style face="superscript"&gt;86&lt;/style&gt;&lt;/DisplayText&gt;&lt;record&gt;&lt;rec-number&gt;97&lt;/rec-number&gt;&lt;foreign-keys&gt;&lt;key app="EN" db-id="xwws0xaz522afoeezt3xwavopwzefd5dwdxz" timestamp="1768856627"&gt;97&lt;/key&gt;&lt;/foreign-keys&gt;&lt;ref-type name="Journal Article"&gt;17&lt;/ref-type&gt;&lt;contributors&gt;&lt;authors&gt;&lt;author&gt;UniProt, Consortium&lt;/author&gt;&lt;/authors&gt;&lt;/contributors&gt;&lt;titles&gt;&lt;title&gt;UniProt: the Universal Protein Knowledgebase in 2023&lt;/title&gt;&lt;secondary-title&gt;Nucleic Acids Res&lt;/secondary-title&gt;&lt;/titles&gt;&lt;periodical&gt;&lt;full-title&gt;Nucleic Acids Res&lt;/full-title&gt;&lt;/periodical&gt;&lt;pages&gt;D523-D531&lt;/pages&gt;&lt;volume&gt;51&lt;/volume&gt;&lt;number&gt;D1&lt;/number&gt;&lt;keywords&gt;&lt;keyword&gt;Amino Acid Sequence&lt;/keyword&gt;&lt;keyword&gt;*Databases, Protein&lt;/keyword&gt;&lt;keyword&gt;*Knowledge Bases&lt;/keyword&gt;&lt;keyword&gt;Machine Learning&lt;/keyword&gt;&lt;keyword&gt;Proteome&lt;/keyword&gt;&lt;/keywords&gt;&lt;dates&gt;&lt;year&gt;2023&lt;/year&gt;&lt;pub-dates&gt;&lt;date&gt;Jan 6&lt;/date&gt;&lt;/pub-dates&gt;&lt;/dates&gt;&lt;isbn&gt;1362-4962 (Electronic)&amp;#xD;0305-1048 (Print)&amp;#xD;0305-1048 (Linking)&lt;/isbn&gt;&lt;accession-num&gt;36408920&lt;/accession-num&gt;&lt;urls&gt;&lt;related-urls&gt;&lt;url&gt;https://www.ncbi.nlm.nih.gov/pubmed/36408920&lt;/url&gt;&lt;/related-urls&gt;&lt;/urls&gt;&lt;custom2&gt;PMC9825514&lt;/custom2&gt;&lt;electronic-resource-num&gt;10.1093/nar/gkac1052&lt;/electronic-resource-num&gt;&lt;remote-database-name&gt;Medline&lt;/remote-database-name&gt;&lt;remote-database-provider&gt;NLM&lt;/remote-database-provider&gt;&lt;/record&gt;&lt;/Cite&gt;&lt;/EndNote&gt;</w:instrText>
      </w:r>
      <w:r w:rsidR="00004F9F">
        <w:fldChar w:fldCharType="separate"/>
      </w:r>
      <w:r w:rsidR="00004F9F" w:rsidRPr="00004F9F">
        <w:rPr>
          <w:noProof/>
          <w:vertAlign w:val="superscript"/>
        </w:rPr>
        <w:t>86</w:t>
      </w:r>
      <w:r w:rsidR="00004F9F">
        <w:fldChar w:fldCharType="end"/>
      </w:r>
      <w:r>
        <w:t>, and the Marine Microbial Eukaryote Transcriptome Sequencing Project (MMETSP)</w:t>
      </w:r>
      <w:r w:rsidR="00004F9F">
        <w:fldChar w:fldCharType="begin">
          <w:fldData xml:space="preserve">PEVuZE5vdGU+PENpdGU+PEF1dGhvcj5LZWVsaW5nPC9BdXRob3I+PFllYXI+MjAxNDwvWWVhcj48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==
</w:fldData>
        </w:fldChar>
      </w:r>
      <w:r w:rsidR="00004F9F">
        <w:instrText xml:space="preserve"> ADDIN EN.CITE </w:instrText>
      </w:r>
      <w:r w:rsidR="00004F9F">
        <w:fldChar w:fldCharType="begin">
          <w:fldData xml:space="preserve">PEVuZE5vdGU+PENpdGU+PEF1dGhvcj5LZWVsaW5nPC9BdXRob3I+PFllYXI+MjAxNDwvWWVhcj48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==
</w:fldData>
        </w:fldChar>
      </w:r>
      <w:r w:rsidR="00004F9F">
        <w:instrText xml:space="preserve"> ADDIN EN.CITE.DATA </w:instrText>
      </w:r>
      <w:r w:rsidR="00004F9F">
        <w:fldChar w:fldCharType="end"/>
      </w:r>
      <w:r w:rsidR="00004F9F">
        <w:fldChar w:fldCharType="separate"/>
      </w:r>
      <w:r w:rsidR="00004F9F" w:rsidRPr="00004F9F">
        <w:rPr>
          <w:noProof/>
          <w:vertAlign w:val="superscript"/>
        </w:rPr>
        <w:t>87</w:t>
      </w:r>
      <w:r w:rsidR="00004F9F">
        <w:fldChar w:fldCharType="end"/>
      </w:r>
      <w:r>
        <w:t>. This search yielded 3,173 sequences, designated subAEV. We also identified bacterial-derived rhodopsin sequences (subB; 2,275 sequences) and heliorhodopsin sequences (subH; 720 sequences).</w:t>
      </w:r>
    </w:p>
    <w:p w14:paraId="00000055" w14:textId="5BEC2C16" w:rsidR="00EA6771" w:rsidRDefault="00BC1ABA">
      <w:r>
        <w:t>Profile HMMs f</w:t>
      </w:r>
      <w:r w:rsidRPr="000C2119">
        <w:t xml:space="preserve">or subAEV, subB, and subH were constructed by aligning sequences using MAFFT (v7.453) </w:t>
      </w:r>
      <w:r w:rsidR="00004F9F">
        <w:fldChar w:fldCharType="begin"/>
      </w:r>
      <w:r w:rsidR="00004F9F">
        <w:instrText xml:space="preserve"> ADDIN EN.CITE &lt;EndNote&gt;&lt;Cite&gt;&lt;Author&gt;Katoh&lt;/Author&gt;&lt;Year&gt;2013&lt;/Year&gt;&lt;RecNum&gt;83&lt;/RecNum&gt;&lt;DisplayText&gt;&lt;style face="superscript"&gt;88&lt;/style&gt;&lt;/DisplayText&gt;&lt;record&gt;&lt;rec-number&gt;83&lt;/rec-number&gt;&lt;foreign-keys&gt;&lt;key app="EN" db-id="xwws0xaz522afoeezt3xwavopwzefd5dwdxz" timestamp="1768843124"&gt;83&lt;/key&gt;&lt;/foreign-keys&gt;&lt;ref-type name="Journal Article"&gt;17&lt;/ref-type&gt;&lt;contributors&gt;&lt;authors&gt;&lt;author&gt;Katoh, Kazutaka&lt;/author&gt;&lt;author&gt;Standley, Daron M.&lt;/author&gt;&lt;/authors&gt;&lt;/contributors&gt;&lt;titles&gt;&lt;title&gt;MAFFT Multiple Sequence Alignment Software Version 7: Improvements in Performance and Usability&lt;/title&gt;&lt;secondary-title&gt;Molecular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772-780&lt;/pages&gt;&lt;volume&gt;30&lt;/volume&gt;&lt;number&gt;4&lt;/number&gt;&lt;dates&gt;&lt;year&gt;2013&lt;/year&gt;&lt;/dates&gt;&lt;isbn&gt;0737-4038&lt;/isbn&gt;&lt;urls&gt;&lt;related-urls&gt;&lt;url&gt;https://newapp.readcube.com/library/1c349ce6-27ca-44ea-b5f3-447bfda84003/item/fca54951-ee3e-45f7-b8b8-7b5ddc0636f7&lt;/url&gt;&lt;/related-urls&gt;&lt;/urls&gt;&lt;electronic-resource-num&gt;10.1093/molbev/mst010&lt;/electronic-resource-num&gt;&lt;/record&gt;&lt;/Cite&gt;&lt;/EndNote&gt;</w:instrText>
      </w:r>
      <w:r w:rsidR="00004F9F">
        <w:fldChar w:fldCharType="separate"/>
      </w:r>
      <w:r w:rsidR="00004F9F" w:rsidRPr="00004F9F">
        <w:rPr>
          <w:noProof/>
          <w:vertAlign w:val="superscript"/>
        </w:rPr>
        <w:t>88</w:t>
      </w:r>
      <w:r w:rsidR="00004F9F">
        <w:fldChar w:fldCharType="end"/>
      </w:r>
      <w:r w:rsidRPr="000C2119">
        <w:t xml:space="preserve"> with</w:t>
      </w:r>
      <w:r>
        <w:t xml:space="preserve"> the "--genafpair" and "--maxiterate 1000" options. Using these rhodopsin HMMs, we searched the UniParc database (as of November 2020) and 10,032 metagenomic samples for rhodopsin genes. Sequences were identified using hmmsearch (HMMER v3.3)</w:t>
      </w:r>
      <w:r w:rsidR="00004F9F">
        <w:fldChar w:fldCharType="begin"/>
      </w:r>
      <w:r w:rsidR="00004F9F">
        <w:instrText xml:space="preserve"> ADDIN EN.CITE &lt;EndNote&gt;&lt;Cite&gt;&lt;Author&gt;Potter&lt;/Author&gt;&lt;Year&gt;2018&lt;/Year&gt;&lt;RecNum&gt;85&lt;/RecNum&gt;&lt;DisplayText&gt;&lt;style face="superscript"&gt;89&lt;/style&gt;&lt;/DisplayText&gt;&lt;record&gt;&lt;rec-number&gt;85&lt;/rec-number&gt;&lt;foreign-keys&gt;&lt;key app="EN" db-id="xwws0xaz522afoeezt3xwavopwzefd5dwdxz" timestamp="1768843124"&gt;85&lt;/key&gt;&lt;/foreign-keys&gt;&lt;ref-type name="Journal Article"&gt;17&lt;/ref-type&gt;&lt;contributors&gt;&lt;authors&gt;&lt;author&gt;Potter, Simon C.&lt;/author&gt;&lt;author&gt;Luciani, Aurélien&lt;/author&gt;&lt;author&gt;Eddy, Sean R.&lt;/author&gt;&lt;author&gt;Park, Youngmi&lt;/author&gt;&lt;author&gt;Lopez, Rodrigo&lt;/author&gt;&lt;author&gt;Finn, Robert D.&lt;/author&gt;&lt;/authors&gt;&lt;/contributors&gt;&lt;titles&gt;&lt;title&gt;HMMER web server: 2018 update&lt;/title&gt;&lt;secondary-title&gt;Nucleic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W200-W204&lt;/pages&gt;&lt;volume&gt;46&lt;/volume&gt;&lt;number&gt;W1&lt;/number&gt;&lt;dates&gt;&lt;year&gt;2018&lt;/year&gt;&lt;/dates&gt;&lt;isbn&gt;0305-1048&lt;/isbn&gt;&lt;urls&gt;&lt;related-urls&gt;&lt;url&gt;https://newapp.readcube.com/library/1c349ce6-27ca-44ea-b5f3-447bfda84003/item/4aebbae6-8ec4-4d88-83cd-c6a5576a45fe&lt;/url&gt;&lt;/related-urls&gt;&lt;/urls&gt;&lt;electronic-resource-num&gt;10.1093/nar/gky448&lt;/electronic-resource-num&gt;&lt;/record&gt;&lt;/Cite&gt;&lt;/EndNote&gt;</w:instrText>
      </w:r>
      <w:r w:rsidR="00004F9F">
        <w:fldChar w:fldCharType="separate"/>
      </w:r>
      <w:r w:rsidR="00004F9F" w:rsidRPr="00004F9F">
        <w:rPr>
          <w:noProof/>
          <w:vertAlign w:val="superscript"/>
        </w:rPr>
        <w:t>89</w:t>
      </w:r>
      <w:r w:rsidR="00004F9F">
        <w:fldChar w:fldCharType="end"/>
      </w:r>
      <w:r>
        <w:t xml:space="preserve"> with an e-value threshold of &lt;1e</w:t>
      </w:r>
      <w:r>
        <w:rPr>
          <w:vertAlign w:val="superscript"/>
        </w:rPr>
        <w:t>-5</w:t>
      </w:r>
      <w:r>
        <w:t xml:space="preserve"> and a length threshold of ≥174 amino acids corresponding to the HMM length. This yielded 309,570 sequences, which were reduced to 41,136 non-redundant sequences using CD-HIT</w:t>
      </w:r>
      <w:r w:rsidR="00004F9F">
        <w:fldChar w:fldCharType="begin"/>
      </w:r>
      <w:r w:rsidR="00004F9F">
        <w:instrText xml:space="preserve"> ADDIN EN.CITE &lt;EndNote&gt;&lt;Cite&gt;&lt;Author&gt;Li&lt;/Author&gt;&lt;Year&gt;2006&lt;/Year&gt;&lt;RecNum&gt;87&lt;/RecNum&gt;&lt;DisplayText&gt;&lt;style face="superscript"&gt;90&lt;/style&gt;&lt;/DisplayText&gt;&lt;record&gt;&lt;rec-number&gt;87&lt;/rec-number&gt;&lt;foreign-keys&gt;&lt;key app="EN" db-id="xwws0xaz522afoeezt3xwavopwzefd5dwdxz" timestamp="1768843124"&gt;87&lt;/key&gt;&lt;/foreign-keys&gt;&lt;ref-type name="Journal Article"&gt;17&lt;/ref-type&gt;&lt;contributors&gt;&lt;authors&gt;&lt;author&gt;Li, Weizhong&lt;/author&gt;&lt;author&gt;Godzik, Adam&lt;/author&gt;&lt;/authors&gt;&lt;/contributors&gt;&lt;titles&gt;&lt;title&gt;Cd-hit: a fast program for clustering and comparing large sets of protein or nucleotide sequences&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1658-1659&lt;/pages&gt;&lt;volume&gt;22&lt;/volume&gt;&lt;number&gt;13&lt;/number&gt;&lt;dates&gt;&lt;year&gt;2006&lt;/year&gt;&lt;/dates&gt;&lt;isbn&gt;1367-4803&lt;/isbn&gt;&lt;urls&gt;&lt;related-urls&gt;&lt;url&gt;https://newapp.readcube.com/library/1c349ce6-27ca-44ea-b5f3-447bfda84003/item/61e0855f-9b63-453a-b9cc-5d245c9dd0fe&lt;/url&gt;&lt;/related-urls&gt;&lt;/urls&gt;&lt;electronic-resource-num&gt;10.1093/bioinformatics/btl158&lt;/electronic-resource-num&gt;&lt;/record&gt;&lt;/Cite&gt;&lt;/EndNote&gt;</w:instrText>
      </w:r>
      <w:r w:rsidR="00004F9F">
        <w:fldChar w:fldCharType="separate"/>
      </w:r>
      <w:r w:rsidR="00004F9F" w:rsidRPr="00004F9F">
        <w:rPr>
          <w:noProof/>
          <w:vertAlign w:val="superscript"/>
        </w:rPr>
        <w:t>90</w:t>
      </w:r>
      <w:r w:rsidR="00004F9F">
        <w:fldChar w:fldCharType="end"/>
      </w:r>
      <w:r>
        <w:t xml:space="preserve"> (90% identity threshold).</w:t>
      </w:r>
    </w:p>
    <w:p w14:paraId="00000056" w14:textId="71FBD06F" w:rsidR="00EA6771" w:rsidRPr="00DC2BB5" w:rsidRDefault="00BC1ABA">
      <w:pPr>
        <w:rPr>
          <w:shd w:val="clear" w:color="auto" w:fill="C9DAF8"/>
        </w:rPr>
      </w:pPr>
      <w:r>
        <w:t xml:space="preserve">Structure-based sequence alignment was performed using 10 channelrhodopsin structures determined by cryo-electron microscopy (C1C2, bReaChES, </w:t>
      </w:r>
      <w:r>
        <w:rPr>
          <w:i/>
          <w:iCs/>
        </w:rPr>
        <w:t>Co</w:t>
      </w:r>
      <w:r>
        <w:t xml:space="preserve">ChR, ChroME2s, </w:t>
      </w:r>
      <w:r>
        <w:rPr>
          <w:i/>
          <w:iCs/>
        </w:rPr>
        <w:t>Cn</w:t>
      </w:r>
      <w:r>
        <w:t xml:space="preserve">ChR2, </w:t>
      </w:r>
      <w:r>
        <w:rPr>
          <w:i/>
          <w:iCs/>
        </w:rPr>
        <w:t>Kn</w:t>
      </w:r>
      <w:r>
        <w:t xml:space="preserve">ChR, </w:t>
      </w:r>
      <w:r>
        <w:rPr>
          <w:i/>
          <w:iCs/>
        </w:rPr>
        <w:t>Ts</w:t>
      </w:r>
      <w:r>
        <w:t xml:space="preserve">ChR, </w:t>
      </w:r>
      <w:r>
        <w:rPr>
          <w:i/>
          <w:iCs/>
        </w:rPr>
        <w:t>Gt</w:t>
      </w:r>
      <w:r>
        <w:t xml:space="preserve">ACR1, </w:t>
      </w:r>
      <w:r>
        <w:rPr>
          <w:i/>
          <w:iCs/>
        </w:rPr>
        <w:t>A1</w:t>
      </w:r>
      <w:r>
        <w:t xml:space="preserve">ACR1, and </w:t>
      </w:r>
      <w:r>
        <w:rPr>
          <w:i/>
          <w:iCs/>
        </w:rPr>
        <w:t>R2</w:t>
      </w:r>
      <w:r>
        <w:t xml:space="preserve">ACR [manuscript in preparation]) and 60 additional microbial rhodopsins with published structures, totaling 70 </w:t>
      </w:r>
      <w:r w:rsidRPr="00DC2BB5">
        <w:t>structures (Set-1). These were aligned using US-align</w:t>
      </w:r>
      <w:r w:rsidR="00004F9F">
        <w:fldChar w:fldCharType="begin"/>
      </w:r>
      <w:r w:rsidR="00004F9F">
        <w:instrText xml:space="preserve"> ADDIN EN.CITE &lt;EndNote&gt;&lt;Cite&gt;&lt;Author&gt;Zhang&lt;/Author&gt;&lt;Year&gt;2022&lt;/Year&gt;&lt;RecNum&gt;84&lt;/RecNum&gt;&lt;DisplayText&gt;&lt;style face="superscript"&gt;91&lt;/style&gt;&lt;/DisplayText&gt;&lt;record&gt;&lt;rec-number&gt;84&lt;/rec-number&gt;&lt;foreign-keys&gt;&lt;key app="EN" db-id="xwws0xaz522afoeezt3xwavopwzefd5dwdxz" timestamp="1768843124"&gt;84&lt;/key&gt;&lt;/foreign-keys&gt;&lt;ref-type name="Journal Article"&gt;17&lt;/ref-type&gt;&lt;contributors&gt;&lt;authors&gt;&lt;author&gt;Zhang, Chengxin&lt;/author&gt;&lt;author&gt;Shine, Morgan&lt;/author&gt;&lt;author&gt;Pyle, Anna Marie&lt;/author&gt;&lt;author&gt;Zhang, Yang&lt;/author&gt;&lt;/authors&gt;&lt;/contributors&gt;&lt;titles&gt;&lt;title&gt;US-align: universal structure alignments of proteins, nucleic acids, and macromolecular complexes&lt;/title&gt;&lt;secondary-title&gt;Nature Methods&lt;/secondary-title&gt;&lt;alt-title&gt;Nat. Methods&lt;/alt-title&gt;&lt;/titles&gt;&lt;periodical&gt;&lt;full-title&gt;Nature Methods&lt;/full-title&gt;&lt;abbr-1&gt;Nat. Methods&lt;/abbr-1&gt;&lt;/periodical&gt;&lt;alt-periodical&gt;&lt;full-title&gt;Nature Methods&lt;/full-title&gt;&lt;abbr-1&gt;Nat. Methods&lt;/abbr-1&gt;&lt;/alt-periodical&gt;&lt;pages&gt;1109-1115&lt;/pages&gt;&lt;volume&gt;19&lt;/volume&gt;&lt;number&gt;9&lt;/number&gt;&lt;dates&gt;&lt;year&gt;2022&lt;/year&gt;&lt;/dates&gt;&lt;isbn&gt;1548-7091&lt;/isbn&gt;&lt;urls&gt;&lt;related-urls&gt;&lt;url&gt;https://newapp.readcube.com/library/1c349ce6-27ca-44ea-b5f3-447bfda84003/item/401393eb-728a-404b-b47e-c7dc53bcbf81&lt;/url&gt;&lt;/related-urls&gt;&lt;/urls&gt;&lt;electronic-resource-num&gt;10.1038/s41592-022-01585-1&lt;/electronic-resource-num&gt;&lt;/record&gt;&lt;/Cite&gt;&lt;/EndNote&gt;</w:instrText>
      </w:r>
      <w:r w:rsidR="00004F9F">
        <w:fldChar w:fldCharType="separate"/>
      </w:r>
      <w:r w:rsidR="00004F9F" w:rsidRPr="00004F9F">
        <w:rPr>
          <w:noProof/>
          <w:vertAlign w:val="superscript"/>
        </w:rPr>
        <w:t>91</w:t>
      </w:r>
      <w:r w:rsidR="00004F9F">
        <w:fldChar w:fldCharType="end"/>
      </w:r>
      <w:r w:rsidRPr="00DC2BB5">
        <w:t xml:space="preserve"> to generate a multiple sequence alignment (MSA).</w:t>
      </w:r>
    </w:p>
    <w:p w14:paraId="00000057" w14:textId="77777777" w:rsidR="00EA6771" w:rsidRPr="00DC2BB5" w:rsidRDefault="00BC1ABA">
      <w:pPr>
        <w:pStyle w:val="Heading2"/>
      </w:pPr>
      <w:bookmarkStart w:id="74" w:name="_heading=h.8n8g8y3cbbac" w:colFirst="0" w:colLast="0"/>
      <w:bookmarkEnd w:id="74"/>
      <w:r w:rsidRPr="00DC2BB5">
        <w:t>Network Analysis Visualization</w:t>
      </w:r>
    </w:p>
    <w:p w14:paraId="00000058" w14:textId="64C12362" w:rsidR="00EA6771" w:rsidRDefault="00BC1ABA">
      <w:r w:rsidRPr="00DC2BB5">
        <w:t>For protein network analysis, we collected reference rhodopsins (n=147) that were functionally and/or structurally characterized, along with nonredundant sequences from Set-2</w:t>
      </w:r>
      <w:r w:rsidR="000C2119" w:rsidRPr="00DC2BB5">
        <w:t xml:space="preserve"> </w:t>
      </w:r>
      <w:r w:rsidRPr="00DC2BB5">
        <w:t>rhodopsins. Because enzymatic rhodopsin</w:t>
      </w:r>
      <w:r w:rsidR="000C2119" w:rsidRPr="00DC2BB5">
        <w:t>s</w:t>
      </w:r>
      <w:r w:rsidRPr="00DC2BB5">
        <w:t xml:space="preserve"> contain additional domains, the rhodopsin regions of both </w:t>
      </w:r>
      <w:commentRangeStart w:id="75"/>
      <w:r w:rsidRPr="00DC2BB5">
        <w:t xml:space="preserve">Set-1 and Set-2 </w:t>
      </w:r>
      <w:commentRangeEnd w:id="75"/>
      <w:r w:rsidR="00111D6E" w:rsidRPr="00DC2BB5">
        <w:rPr>
          <w:rStyle w:val="CommentReference"/>
          <w:sz w:val="20"/>
          <w:szCs w:val="20"/>
        </w:rPr>
        <w:commentReference w:id="75"/>
      </w:r>
      <w:r w:rsidRPr="00DC2BB5">
        <w:t>sequences were extracted using hmmsearch (HMMER v3.3)</w:t>
      </w:r>
      <w:r w:rsidR="00004F9F">
        <w:fldChar w:fldCharType="begin"/>
      </w:r>
      <w:r w:rsidR="00004F9F">
        <w:instrText xml:space="preserve"> ADDIN EN.CITE &lt;EndNote&gt;&lt;Cite&gt;&lt;Author&gt;Potter&lt;/Author&gt;&lt;Year&gt;2018&lt;/Year&gt;&lt;RecNum&gt;85&lt;/RecNum&gt;&lt;DisplayText&gt;&lt;style face="superscript"&gt;89&lt;/style&gt;&lt;/DisplayText&gt;&lt;record&gt;&lt;rec-number&gt;85&lt;/rec-number&gt;&lt;foreign-keys&gt;&lt;key app="EN" db-id="xwws0xaz522afoeezt3xwavopwzefd5dwdxz" timestamp="1768843124"&gt;85&lt;/key&gt;&lt;/foreign-keys&gt;&lt;ref-type name="Journal Article"&gt;17&lt;/ref-type&gt;&lt;contributors&gt;&lt;authors&gt;&lt;author&gt;Potter, Simon C.&lt;/author&gt;&lt;author&gt;Luciani, Aurélien&lt;/author&gt;&lt;author&gt;Eddy, Sean R.&lt;/author&gt;&lt;author&gt;Park, Youngmi&lt;/author&gt;&lt;author&gt;Lopez, Rodrigo&lt;/author&gt;&lt;author&gt;Finn, Robert D.&lt;/author&gt;&lt;/authors&gt;&lt;/contributors&gt;&lt;titles&gt;&lt;title&gt;HMMER web server: 2018 update&lt;/title&gt;&lt;secondary-title&gt;Nucleic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W200-W204&lt;/pages&gt;&lt;volume&gt;46&lt;/volume&gt;&lt;number&gt;W1&lt;/number&gt;&lt;dates&gt;&lt;year&gt;2018&lt;/year&gt;&lt;/dates&gt;&lt;isbn&gt;0305-1048&lt;/isbn&gt;&lt;urls&gt;&lt;related-urls&gt;&lt;url&gt;https://newapp.readcube.com/library/1c349ce6-27ca-44ea-b5f3-447bfda84003/item/4aebbae6-8ec4-4d88-83cd-c6a5576a45fe&lt;/url&gt;&lt;/related-urls&gt;&lt;/urls&gt;&lt;electronic-resource-num&gt;10.1093/nar/gky448&lt;/electronic-resource-num&gt;&lt;/record&gt;&lt;/Cite&gt;&lt;/EndNote&gt;</w:instrText>
      </w:r>
      <w:r w:rsidR="00004F9F">
        <w:fldChar w:fldCharType="separate"/>
      </w:r>
      <w:r w:rsidR="00004F9F" w:rsidRPr="00004F9F">
        <w:rPr>
          <w:noProof/>
          <w:vertAlign w:val="superscript"/>
        </w:rPr>
        <w:t>89</w:t>
      </w:r>
      <w:r w:rsidR="00004F9F">
        <w:fldChar w:fldCharType="end"/>
      </w:r>
      <w:r w:rsidRPr="00DC2BB5">
        <w:t xml:space="preserve"> with the three HMMs (subAEV, subB, and subH). To remove redundancy within Set-2, protein clustering was performed using</w:t>
      </w:r>
      <w:r>
        <w:t xml:space="preserve"> MMseqs2 (ver. 15-6f452)</w:t>
      </w:r>
      <w:r w:rsidR="00004F9F">
        <w:fldChar w:fldCharType="begin"/>
      </w:r>
      <w:r w:rsidR="00004F9F">
        <w:instrText xml:space="preserve"> ADDIN EN.CITE &lt;EndNote&gt;&lt;Cite&gt;&lt;Author&gt;Steinegger&lt;/Author&gt;&lt;Year&gt;2017&lt;/Year&gt;&lt;RecNum&gt;104&lt;/RecNum&gt;&lt;DisplayText&gt;&lt;style face="superscript"&gt;92&lt;/style&gt;&lt;/DisplayText&gt;&lt;record&gt;&lt;rec-number&gt;104&lt;/rec-number&gt;&lt;foreign-keys&gt;&lt;key app="EN" db-id="xwws0xaz522afoeezt3xwavopwzefd5dwdxz" timestamp="1768857899"&gt;104&lt;/key&gt;&lt;/foreign-keys&gt;&lt;ref-type name="Journal Article"&gt;17&lt;/ref-type&gt;&lt;contributors&gt;&lt;authors&gt;&lt;author&gt;Steinegger, M.&lt;/author&gt;&lt;author&gt;Soding, J.&lt;/author&gt;&lt;/authors&gt;&lt;/contributors&gt;&lt;auth-address&gt;Quantitative and Computational Biology group, Max-Planck Institute for Biophysical Chemistry, Gottingen, Germany.&amp;#xD;Department for Bioinformatics and Computational Biology, Technische Universitat Munchen, Garching, Germany.&lt;/auth-address&gt;&lt;titles&gt;&lt;title&gt;MMseqs2 enables sensitive protein sequence searching for the analysis of massive data sets&lt;/title&gt;&lt;secondary-title&gt;Nat Biotechnol&lt;/secondary-title&gt;&lt;/titles&gt;&lt;periodical&gt;&lt;full-title&gt;Nat Biotechnol&lt;/full-title&gt;&lt;/periodical&gt;&lt;pages&gt;1026-1028&lt;/pages&gt;&lt;volume&gt;35&lt;/volume&gt;&lt;number&gt;11&lt;/number&gt;&lt;edition&gt;20171016&lt;/edition&gt;&lt;keywords&gt;&lt;keyword&gt;Algorithms&lt;/keyword&gt;&lt;keyword&gt;Database Management Systems&lt;/keyword&gt;&lt;keyword&gt;*Databases, Protein&lt;/keyword&gt;&lt;keyword&gt;Sequence Alignment/*methods&lt;/keyword&gt;&lt;keyword&gt;Sequence Analysis, Protein/*methods&lt;/keyword&gt;&lt;keyword&gt;*Software&lt;/keyword&gt;&lt;/keywords&gt;&lt;dates&gt;&lt;year&gt;2017&lt;/year&gt;&lt;pub-dates&gt;&lt;date&gt;Nov&lt;/date&gt;&lt;/pub-dates&gt;&lt;/dates&gt;&lt;isbn&gt;1546-1696 (Electronic)&amp;#xD;1087-0156 (Linking)&lt;/isbn&gt;&lt;accession-num&gt;29035372&lt;/accession-num&gt;&lt;urls&gt;&lt;related-urls&gt;&lt;url&gt;https://www.ncbi.nlm.nih.gov/pubmed/29035372&lt;/url&gt;&lt;/related-urls&gt;&lt;/urls&gt;&lt;electronic-resource-num&gt;10.1038/nbt.3988&lt;/electronic-resource-num&gt;&lt;remote-database-name&gt;Medline&lt;/remote-database-name&gt;&lt;remote-database-provider&gt;NLM&lt;/remote-database-provider&gt;&lt;/record&gt;&lt;/Cite&gt;&lt;/EndNote&gt;</w:instrText>
      </w:r>
      <w:r w:rsidR="00004F9F">
        <w:fldChar w:fldCharType="separate"/>
      </w:r>
      <w:r w:rsidR="00004F9F" w:rsidRPr="00004F9F">
        <w:rPr>
          <w:noProof/>
          <w:vertAlign w:val="superscript"/>
        </w:rPr>
        <w:t>92</w:t>
      </w:r>
      <w:r w:rsidR="00004F9F">
        <w:fldChar w:fldCharType="end"/>
      </w:r>
      <w:r>
        <w:t xml:space="preserve"> at 60% identity and 50% coverage, with options “--min-seq-id 0.6 -c 0.5 --cluster-mode 2 --cov-mode 0”. Cluster representatives (n=5,168) were combined with the reference rhodopsins (total n=5,315). </w:t>
      </w:r>
    </w:p>
    <w:p w14:paraId="61AAFA93" w14:textId="5697D43A" w:rsidR="001C250B" w:rsidRDefault="00BC1ABA">
      <w:r>
        <w:t xml:space="preserve">Normalized pairwise similarity was computed using </w:t>
      </w:r>
      <w:r w:rsidRPr="000C2119">
        <w:rPr>
          <w:color w:val="auto"/>
        </w:rPr>
        <w:t>CPAP (</w:t>
      </w:r>
      <w:r w:rsidR="00EA6771" w:rsidRPr="000C2119">
        <w:rPr>
          <w:color w:val="auto"/>
        </w:rPr>
        <w:t>https://github.com/yosuken/cpap</w:t>
      </w:r>
      <w:r w:rsidRPr="000C2119">
        <w:rPr>
          <w:color w:val="auto"/>
        </w:rPr>
        <w:t xml:space="preserve">), which </w:t>
      </w:r>
      <w:r>
        <w:t>performed all-against-all BLASTp with options “-evalue 1e-2 -dbsize 100000000” and quantified normalized similarity scores between all possible protein pairs based on high-scoring segment pairs (HSPs) with ≥20% identity and ≥20 amino acids in length, as follows:</w:t>
      </w:r>
    </w:p>
    <w:p w14:paraId="0000005A" w14:textId="66B1A84D" w:rsidR="00EA6771" w:rsidRDefault="00BC1ABA">
      <w:r>
        <w:t>Let</w:t>
      </w:r>
      <w:r w:rsidR="00B30AE0">
        <w:t xml:space="preserve"> </w:t>
      </w:r>
      <m:oMath>
        <m:sSub>
          <m:sSubPr>
            <m:ctrlPr>
              <w:rPr>
                <w:rFonts w:ascii="Cambria Math" w:hAnsi="Cambria Math"/>
                <w:i/>
              </w:rPr>
            </m:ctrlPr>
          </m:sSubPr>
          <m:e>
            <m:r>
              <w:rPr>
                <w:rFonts w:ascii="Cambria Math" w:hAnsi="Cambria Math"/>
              </w:rPr>
              <m:t>N</m:t>
            </m:r>
          </m:e>
          <m:sub>
            <m:r>
              <w:rPr>
                <w:rFonts w:ascii="Cambria Math" w:hAnsi="Cambria Math"/>
              </w:rPr>
              <m:t>AB</m:t>
            </m:r>
          </m:sub>
        </m:sSub>
      </m:oMath>
      <w:r>
        <w:t xml:space="preserve"> </w:t>
      </w:r>
      <m:oMath>
        <m:r>
          <w:rPr>
            <w:rFonts w:ascii="Cambria Math" w:hAnsi="Cambria Math"/>
          </w:rPr>
          <m:t>(0≤</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≤1)</m:t>
        </m:r>
      </m:oMath>
      <w:r>
        <w:t xml:space="preserve">be the normalized similarity score between proteins </w:t>
      </w:r>
      <m:oMath>
        <m:r>
          <w:rPr>
            <w:rFonts w:ascii="Cambria Math" w:hAnsi="Cambria Math"/>
            <w:vertAlign w:val="subscript"/>
          </w:rPr>
          <m:t>A</m:t>
        </m:r>
      </m:oMath>
      <w:r>
        <w:t xml:space="preserve"> and </w:t>
      </w:r>
      <m:oMath>
        <m:r>
          <w:rPr>
            <w:rFonts w:ascii="Cambria Math" w:hAnsi="Cambria Math"/>
            <w:vertAlign w:val="subscript"/>
          </w:rPr>
          <m:t>B</m:t>
        </m:r>
      </m:oMath>
      <w:r>
        <w:t>.</w:t>
      </w:r>
    </w:p>
    <w:p w14:paraId="39C23CBC" w14:textId="095D8D19" w:rsidR="001C250B" w:rsidRDefault="00E6669B">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BA</m:t>
                  </m:r>
                </m:sub>
              </m:sSub>
            </m:e>
          </m:d>
        </m:oMath>
      </m:oMathPara>
    </w:p>
    <w:p w14:paraId="0000005C" w14:textId="77777777" w:rsidR="00EA6771" w:rsidRDefault="00BC1ABA">
      <w:r>
        <w:t xml:space="preserve">Let </w:t>
      </w:r>
      <m:oMath>
        <m:sSub>
          <m:sSubPr>
            <m:ctrlPr>
              <w:rPr>
                <w:rFonts w:ascii="Cambria Math" w:hAnsi="Cambria Math"/>
                <w:vertAlign w:val="subscript"/>
              </w:rPr>
            </m:ctrlPr>
          </m:sSubPr>
          <m:e>
            <m:r>
              <w:rPr>
                <w:rFonts w:ascii="Cambria Math" w:hAnsi="Cambria Math"/>
                <w:vertAlign w:val="subscript"/>
              </w:rPr>
              <m:t>L</m:t>
            </m:r>
          </m:e>
          <m:sub>
            <m:r>
              <w:rPr>
                <w:rFonts w:ascii="Cambria Math" w:hAnsi="Cambria Math"/>
                <w:vertAlign w:val="subscript"/>
              </w:rPr>
              <m:t>A</m:t>
            </m:r>
          </m:sub>
        </m:sSub>
      </m:oMath>
      <w:r>
        <w:t xml:space="preserve"> be the length of protein </w:t>
      </w:r>
      <m:oMath>
        <m:r>
          <w:rPr>
            <w:rFonts w:ascii="Cambria Math" w:hAnsi="Cambria Math"/>
            <w:vertAlign w:val="subscript"/>
          </w:rPr>
          <m:t>A</m:t>
        </m:r>
      </m:oMath>
      <w:r>
        <w:t>.</w:t>
      </w:r>
    </w:p>
    <w:p w14:paraId="2CFD6049" w14:textId="42897D69" w:rsidR="00765E90" w:rsidRDefault="00E6669B">
      <m:oMathPara>
        <m:oMath>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M</m:t>
                      </m:r>
                    </m:e>
                    <m:sub>
                      <m:r>
                        <w:rPr>
                          <w:rFonts w:ascii="Cambria Math" w:hAnsi="Cambria Math"/>
                        </w:rPr>
                        <m:t>AB,i</m:t>
                      </m:r>
                    </m:sub>
                  </m:sSub>
                </m:e>
              </m:nary>
            </m:num>
            <m:den>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M</m:t>
                      </m:r>
                    </m:e>
                    <m:sub>
                      <m:r>
                        <w:rPr>
                          <w:rFonts w:ascii="Cambria Math" w:hAnsi="Cambria Math"/>
                        </w:rPr>
                        <m:t>AA,i</m:t>
                      </m:r>
                    </m:sub>
                  </m:sSub>
                </m:e>
              </m:nary>
            </m:den>
          </m:f>
          <m:r>
            <w:rPr>
              <w:rFonts w:ascii="Cambria Math" w:hAnsi="Cambria Math"/>
            </w:rPr>
            <m:t>, 0 ≤i≤</m:t>
          </m:r>
          <m:sSub>
            <m:sSubPr>
              <m:ctrlPr>
                <w:rPr>
                  <w:rFonts w:ascii="Cambria Math" w:hAnsi="Cambria Math"/>
                  <w:i/>
                </w:rPr>
              </m:ctrlPr>
            </m:sSubPr>
            <m:e>
              <m:r>
                <w:rPr>
                  <w:rFonts w:ascii="Cambria Math" w:hAnsi="Cambria Math"/>
                </w:rPr>
                <m:t>L</m:t>
              </m:r>
            </m:e>
            <m:sub>
              <m:r>
                <w:rPr>
                  <w:rFonts w:ascii="Cambria Math" w:hAnsi="Cambria Math"/>
                </w:rPr>
                <m:t>A</m:t>
              </m:r>
            </m:sub>
          </m:sSub>
        </m:oMath>
      </m:oMathPara>
    </w:p>
    <w:p w14:paraId="0000005E" w14:textId="77777777" w:rsidR="00EA6771" w:rsidRDefault="00BC1ABA">
      <w:r>
        <w:t xml:space="preserve">Let </w:t>
      </w:r>
      <m:oMath>
        <m:sSub>
          <m:sSubPr>
            <m:ctrlPr>
              <w:rPr>
                <w:rFonts w:ascii="Cambria Math" w:hAnsi="Cambria Math"/>
                <w:vertAlign w:val="subscript"/>
              </w:rPr>
            </m:ctrlPr>
          </m:sSubPr>
          <m:e>
            <m:r>
              <w:rPr>
                <w:rFonts w:ascii="Cambria Math" w:hAnsi="Cambria Math"/>
                <w:vertAlign w:val="subscript"/>
              </w:rPr>
              <m:t>n</m:t>
            </m:r>
          </m:e>
          <m:sub>
            <m:r>
              <w:rPr>
                <w:rFonts w:ascii="Cambria Math" w:hAnsi="Cambria Math"/>
                <w:vertAlign w:val="subscript"/>
              </w:rPr>
              <m:t>AB,i</m:t>
            </m:r>
          </m:sub>
        </m:sSub>
      </m:oMath>
      <w:r>
        <w:t xml:space="preserve"> be the length-normalized bit score (i.e., bit score per position) of the HSP covering position i of protein </w:t>
      </w:r>
      <m:oMath>
        <m:r>
          <w:rPr>
            <w:rFonts w:ascii="Cambria Math" w:hAnsi="Cambria Math"/>
            <w:vertAlign w:val="subscript"/>
          </w:rPr>
          <m:t>A</m:t>
        </m:r>
      </m:oMath>
      <w:r>
        <w:t xml:space="preserve">, where BLASTp is performed using </w:t>
      </w:r>
      <m:oMath>
        <m:r>
          <w:rPr>
            <w:rFonts w:ascii="Cambria Math" w:hAnsi="Cambria Math"/>
            <w:vertAlign w:val="subscript"/>
          </w:rPr>
          <m:t>A</m:t>
        </m:r>
      </m:oMath>
      <w:r>
        <w:t xml:space="preserve"> as the query and </w:t>
      </w:r>
      <m:oMath>
        <m:r>
          <w:rPr>
            <w:rFonts w:ascii="Cambria Math" w:hAnsi="Cambria Math"/>
            <w:vertAlign w:val="subscript"/>
          </w:rPr>
          <m:t>B</m:t>
        </m:r>
      </m:oMath>
      <w:r>
        <w:t xml:space="preserve"> as the subject. If multiple HSPs cover position i, the maximum value is used.</w:t>
      </w:r>
    </w:p>
    <w:p w14:paraId="0000005F" w14:textId="77777777" w:rsidR="00EA6771" w:rsidRDefault="00E6669B">
      <w:pPr>
        <w:jc w:val="center"/>
      </w:pPr>
      <m:oMath>
        <m:sSub>
          <m:sSubPr>
            <m:ctrlPr>
              <w:rPr>
                <w:rFonts w:ascii="Cambria Math" w:hAnsi="Cambria Math"/>
                <w:vertAlign w:val="subscript"/>
              </w:rPr>
            </m:ctrlPr>
          </m:sSubPr>
          <m:e>
            <m:r>
              <w:rPr>
                <w:rFonts w:ascii="Cambria Math" w:hAnsi="Cambria Math"/>
                <w:vertAlign w:val="subscript"/>
              </w:rPr>
              <m:t>M</m:t>
            </m:r>
          </m:e>
          <m:sub>
            <m:r>
              <w:rPr>
                <w:rFonts w:ascii="Cambria Math" w:hAnsi="Cambria Math"/>
                <w:vertAlign w:val="subscript"/>
              </w:rPr>
              <m:t>AB,i</m:t>
            </m:r>
          </m:sub>
        </m:sSub>
        <m:r>
          <w:rPr>
            <w:rFonts w:ascii="Cambria Math" w:hAnsi="Cambria Math"/>
            <w:vertAlign w:val="subscript"/>
          </w:rPr>
          <m:t>=max</m:t>
        </m:r>
      </m:oMath>
      <w:r w:rsidR="00BC1ABA">
        <w:t xml:space="preserve"> (</w:t>
      </w:r>
      <m:oMath>
        <m:sSub>
          <m:sSubPr>
            <m:ctrlPr>
              <w:rPr>
                <w:rFonts w:ascii="Cambria Math" w:hAnsi="Cambria Math"/>
                <w:vertAlign w:val="subscript"/>
              </w:rPr>
            </m:ctrlPr>
          </m:sSubPr>
          <m:e>
            <m:r>
              <w:rPr>
                <w:rFonts w:ascii="Cambria Math" w:hAnsi="Cambria Math"/>
                <w:vertAlign w:val="subscript"/>
              </w:rPr>
              <m:t>n</m:t>
            </m:r>
          </m:e>
          <m:sub>
            <m:r>
              <w:rPr>
                <w:rFonts w:ascii="Cambria Math" w:hAnsi="Cambria Math"/>
                <w:vertAlign w:val="subscript"/>
              </w:rPr>
              <m:t>AB,i</m:t>
            </m:r>
          </m:sub>
        </m:sSub>
      </m:oMath>
      <w:r w:rsidR="00BC1ABA">
        <w:t>)</w:t>
      </w:r>
    </w:p>
    <w:p w14:paraId="00000060" w14:textId="77777777" w:rsidR="00EA6771" w:rsidRDefault="00BC1ABA">
      <w:pPr>
        <w:rPr>
          <w:sz w:val="26"/>
          <w:szCs w:val="26"/>
          <w:shd w:val="clear" w:color="auto" w:fill="C9DAF8"/>
        </w:rPr>
      </w:pPr>
      <w:r>
        <w:t>The resulting network was visualized using Gephi (ver. 0.10.1). Edges were drawn between protein pairs with normalized similarity scores ≥ 0.2.</w:t>
      </w:r>
    </w:p>
    <w:p w14:paraId="00000061" w14:textId="77777777" w:rsidR="00EA6771" w:rsidRDefault="00BC1ABA">
      <w:pPr>
        <w:pStyle w:val="Heading2"/>
      </w:pPr>
      <w:bookmarkStart w:id="76" w:name="_heading=h.vj2vb1wvmsov" w:colFirst="0" w:colLast="0"/>
      <w:bookmarkEnd w:id="76"/>
      <w:r>
        <w:t>Sequence Logo Generation</w:t>
      </w:r>
    </w:p>
    <w:p w14:paraId="00000062" w14:textId="30E2CF89" w:rsidR="00EA6771" w:rsidRDefault="00BC1ABA">
      <w:r>
        <w:t>Sequence logos were generated using WebLogo3</w:t>
      </w:r>
      <w:r w:rsidR="00004F9F">
        <w:fldChar w:fldCharType="begin"/>
      </w:r>
      <w:r w:rsidR="00004F9F">
        <w:instrText xml:space="preserve"> ADDIN EN.CITE &lt;EndNote&gt;&lt;Cite&gt;&lt;Author&gt;Crooks&lt;/Author&gt;&lt;Year&gt;2004&lt;/Year&gt;&lt;RecNum&gt;88&lt;/RecNum&gt;&lt;DisplayText&gt;&lt;style face="superscript"&gt;93&lt;/style&gt;&lt;/DisplayText&gt;&lt;record&gt;&lt;rec-number&gt;88&lt;/rec-number&gt;&lt;foreign-keys&gt;&lt;key app="EN" db-id="xwws0xaz522afoeezt3xwavopwzefd5dwdxz" timestamp="1768843124"&gt;88&lt;/key&gt;&lt;/foreign-keys&gt;&lt;ref-type name="Journal Article"&gt;17&lt;/ref-type&gt;&lt;contributors&gt;&lt;authors&gt;&lt;author&gt;Crooks, Gavin E.&lt;/author&gt;&lt;author&gt;Hon, Gary&lt;/author&gt;&lt;author&gt;Chandonia, John-Marc&lt;/author&gt;&lt;author&gt;Brenner, Steven E.&lt;/author&gt;&lt;/authors&gt;&lt;/contributors&gt;&lt;titles&gt;&lt;title&gt;WebLogo: A Sequence Logo Generator&lt;/title&gt;&lt;secondary-title&gt;Genome Research&lt;/secondary-title&gt;&lt;alt-title&gt;Genome Res.&lt;/alt-title&gt;&lt;/titles&gt;&lt;periodical&gt;&lt;full-title&gt;Genome Research&lt;/full-title&gt;&lt;abbr-1&gt;Genome Res.&lt;/abbr-1&gt;&lt;/periodical&gt;&lt;alt-periodical&gt;&lt;full-title&gt;Genome Research&lt;/full-title&gt;&lt;abbr-1&gt;Genome Res.&lt;/abbr-1&gt;&lt;/alt-periodical&gt;&lt;pages&gt;1188-1190&lt;/pages&gt;&lt;volume&gt;14&lt;/volume&gt;&lt;number&gt;6&lt;/number&gt;&lt;dates&gt;&lt;year&gt;2004&lt;/year&gt;&lt;/dates&gt;&lt;isbn&gt;1088-9051&lt;/isbn&gt;&lt;urls&gt;&lt;related-urls&gt;&lt;url&gt;https://newapp.readcube.com/library/1c349ce6-27ca-44ea-b5f3-447bfda84003/item/87ac1462-34e8-45c2-a754-a37a42d38c75&lt;/url&gt;&lt;/related-urls&gt;&lt;/urls&gt;&lt;electronic-resource-num&gt;10.1101/gr.849004&lt;/electronic-resource-num&gt;&lt;/record&gt;&lt;/Cite&gt;&lt;/EndNote&gt;</w:instrText>
      </w:r>
      <w:r w:rsidR="00004F9F">
        <w:fldChar w:fldCharType="separate"/>
      </w:r>
      <w:r w:rsidR="00004F9F" w:rsidRPr="00004F9F">
        <w:rPr>
          <w:noProof/>
          <w:vertAlign w:val="superscript"/>
        </w:rPr>
        <w:t>93</w:t>
      </w:r>
      <w:r w:rsidR="00004F9F">
        <w:fldChar w:fldCharType="end"/>
      </w:r>
      <w:r>
        <w:t>. Sequences were aligned according to their GRN positions, and logos were computed for each transmembrane helix. For cluster-specific analyses, sequences were grouped based on their assignment in the sequence similarity network, and separate logos were generated for functionally relevant regions (e.g., TM3 and TM7). Amino acid frequencies are displayed as information content in bits.</w:t>
      </w:r>
    </w:p>
    <w:p w14:paraId="00000063" w14:textId="77777777" w:rsidR="00EA6771" w:rsidRDefault="00EA6771"/>
    <w:p w14:paraId="00000064" w14:textId="77777777" w:rsidR="00EA6771" w:rsidRDefault="00BC1ABA" w:rsidP="004C244A">
      <w:pPr>
        <w:pStyle w:val="Heading2"/>
      </w:pPr>
      <w:bookmarkStart w:id="77" w:name="_heading=h.q4s37f5ecsq5" w:colFirst="0" w:colLast="0"/>
      <w:bookmarkEnd w:id="77"/>
      <w:r>
        <w:t>Statistical Analysis and Data Availability</w:t>
      </w:r>
    </w:p>
    <w:p w14:paraId="00000065" w14:textId="4028E17E" w:rsidR="00EA6771" w:rsidRDefault="00BC1ABA">
      <w:r>
        <w:t xml:space="preserve">Correlations between structural and sequence metrics were computed using Pearson's correlation with two-tailed significance testing. All analyses  (structural alignment, superposition) were performed in Python 3.10 using Biopython. Dataset management and CIF parsing were performed using ProtOS (Hidber et al., manuscript in preparation, https://github.com/flurinh/protos). Structure coordinates, alignments, RMSD matrices, GRN tables and all analysis code are provided at </w:t>
      </w:r>
      <w:ins w:id="78" w:author="Flurin Hidber" w:date="2026-01-22T18:07:00Z" w16du:dateUtc="2026-01-22T17:07:00Z">
        <w:r w:rsidR="00904DD1">
          <w:fldChar w:fldCharType="begin"/>
        </w:r>
        <w:r w:rsidR="00904DD1">
          <w:instrText>HYPERLINK "</w:instrText>
        </w:r>
      </w:ins>
      <w:r w:rsidR="00904DD1">
        <w:instrText>https://github.com/flurinh/mogrn</w:instrText>
      </w:r>
      <w:ins w:id="79" w:author="Flurin Hidber" w:date="2026-01-22T18:07:00Z" w16du:dateUtc="2026-01-22T17:07:00Z">
        <w:r w:rsidR="00904DD1">
          <w:instrText>"</w:instrText>
        </w:r>
        <w:r w:rsidR="00904DD1">
          <w:fldChar w:fldCharType="separate"/>
        </w:r>
      </w:ins>
      <w:r w:rsidR="00904DD1" w:rsidRPr="006951AB">
        <w:rPr>
          <w:rStyle w:val="Hyperlink"/>
        </w:rPr>
        <w:t>https://github.com/flurinh/mogrn</w:t>
      </w:r>
      <w:ins w:id="80" w:author="Flurin Hidber" w:date="2026-01-22T18:07:00Z" w16du:dateUtc="2026-01-22T17:07:00Z">
        <w:r w:rsidR="00904DD1">
          <w:fldChar w:fldCharType="end"/>
        </w:r>
      </w:ins>
      <w:r>
        <w:t>.</w:t>
      </w:r>
      <w:ins w:id="81" w:author="Flurin Hidber" w:date="2026-01-22T18:07:00Z" w16du:dateUtc="2026-01-22T17:07:00Z">
        <w:r w:rsidR="00904DD1">
          <w:t xml:space="preserve"> The structure analysis</w:t>
        </w:r>
      </w:ins>
      <w:ins w:id="82" w:author="Flurin Hidber" w:date="2026-01-22T18:08:00Z" w16du:dateUtc="2026-01-22T17:08:00Z">
        <w:r w:rsidR="00904DD1">
          <w:t xml:space="preserve"> data is available at </w:t>
        </w:r>
      </w:ins>
      <w:ins w:id="83" w:author="Flurin Hidber" w:date="2026-01-27T12:26:00Z" w16du:dateUtc="2026-01-27T11:26:00Z">
        <w:r w:rsidR="005A3A1E" w:rsidRPr="005A3A1E">
          <w:t>https://doi.org/10.5281/zenodo.18147121</w:t>
        </w:r>
        <w:r w:rsidR="005A3A1E">
          <w:t>.</w:t>
        </w:r>
      </w:ins>
    </w:p>
    <w:p w14:paraId="0000006C" w14:textId="00FEEAE3" w:rsidR="00EA6771" w:rsidRDefault="00EA6771">
      <w:pPr>
        <w:spacing w:before="220" w:after="280" w:line="342" w:lineRule="auto"/>
      </w:pPr>
    </w:p>
    <w:p w14:paraId="0000006D" w14:textId="77777777" w:rsidR="00EA6771" w:rsidRDefault="00EA6771">
      <w:pPr>
        <w:spacing w:before="220" w:after="280" w:line="342" w:lineRule="auto"/>
      </w:pPr>
    </w:p>
    <w:p w14:paraId="7C0CFAC8" w14:textId="77777777" w:rsidR="004C244A" w:rsidRDefault="004C244A">
      <w:pPr>
        <w:rPr>
          <w:rFonts w:ascii="Cambria" w:eastAsia="Cambria" w:hAnsi="Cambria" w:cs="Cambria"/>
          <w:color w:val="000000"/>
          <w:sz w:val="32"/>
          <w:szCs w:val="32"/>
        </w:rPr>
      </w:pPr>
      <w:r>
        <w:br w:type="page"/>
      </w:r>
    </w:p>
    <w:p w14:paraId="0000006E" w14:textId="4E85BF69" w:rsidR="00EA6771" w:rsidRDefault="00BC1ABA">
      <w:pPr>
        <w:pStyle w:val="Heading1"/>
      </w:pPr>
      <w:r>
        <w:lastRenderedPageBreak/>
        <w:t>Acknowledgments</w:t>
      </w:r>
    </w:p>
    <w:p w14:paraId="0000006F" w14:textId="6702D1B1" w:rsidR="00EA6771" w:rsidRDefault="00BC1ABA">
      <w:r>
        <w:t xml:space="preserve">We would like to thank Y. Oheda and A. Kojima (UTokyo) for technical and K. Hasegawa and A. Ohira (UTokyo) for administrative support. We acknowledge ChatGPT, a multimodal large language model created by OpenAI, for providing guidance to improve the readability of this manuscript. After using this tool, we reviewed and edited the content as needed and took full responsibility for the content of the publication. This work was supported by the Nakajima Foundation to H.E.K., Takeda Science Foundation to H.E.K., Japan Agency for Medical Research and Development (AMED) (grant no. 24bm1123057h0001 to H.E.K.), Japan Society for the Promotion of Science (JSPS) KAKENHI (grant no. 24KJ0788 to S.T. and 22K19265, 22H00400, and 25H01338 to H.E.K.), JST FOREST (grant no. JPMJFR204S to H.E.K.), JST CREST (grant no. JPMJCR21P3 and JPMJCR23B1 to H.E.K.), </w:t>
      </w:r>
      <w:r w:rsidR="00B30812" w:rsidRPr="00B30812">
        <w:t>European Union's Horizon 2020 research and innovation programme (grant agreement no. 951644</w:t>
      </w:r>
      <w:r w:rsidR="00B30812">
        <w:t>,</w:t>
      </w:r>
      <w:r w:rsidR="00B30812" w:rsidRPr="00B30812">
        <w:t xml:space="preserve"> supporting F.S.H.)</w:t>
      </w:r>
      <w:r w:rsidR="00B30812">
        <w:t xml:space="preserve">, </w:t>
      </w:r>
      <w:r>
        <w:t xml:space="preserve">and Swiss National Science Foundation (grant no. 192780 to </w:t>
      </w:r>
      <w:sdt>
        <w:sdtPr>
          <w:tag w:val="goog_rdk_16"/>
          <w:id w:val="1670025532"/>
        </w:sdtPr>
        <w:sdtEndPr/>
        <w:sdtContent/>
      </w:sdt>
      <w:r>
        <w:t>X.D.). The authors dedicate this paper to G.F.X. Schertler, H. Kandori, and P. Hegemann: many years of insightful and exciting scientific discussions partly inspired this work.</w:t>
      </w:r>
    </w:p>
    <w:p w14:paraId="00000070" w14:textId="77777777" w:rsidR="00EA6771" w:rsidRDefault="00EA6771"/>
    <w:p w14:paraId="00000071" w14:textId="77777777" w:rsidR="00EA6771" w:rsidRDefault="00BC1ABA">
      <w:pPr>
        <w:pStyle w:val="Heading1"/>
      </w:pPr>
      <w:bookmarkStart w:id="84" w:name="_heading=h.p2eutojf1v4w" w:colFirst="0" w:colLast="0"/>
      <w:bookmarkEnd w:id="84"/>
      <w:r>
        <w:t>Author Contributions</w:t>
      </w:r>
    </w:p>
    <w:p w14:paraId="00000072" w14:textId="753DDCA6" w:rsidR="00EA6771" w:rsidRDefault="00BC1ABA">
      <w:pPr>
        <w:spacing w:before="240"/>
      </w:pPr>
      <w:r>
        <w:t xml:space="preserve">F.S.H., S.T., K.E.K., X.D., and H.E.K. discussed and defined the </w:t>
      </w:r>
      <w:r w:rsidRPr="00765E90">
        <w:rPr>
          <w:highlight w:val="cyan"/>
        </w:rPr>
        <w:t>G</w:t>
      </w:r>
      <w:r w:rsidR="00765E90">
        <w:rPr>
          <w:highlight w:val="cyan"/>
        </w:rPr>
        <w:t>RN</w:t>
      </w:r>
      <w:r w:rsidRPr="00765E90">
        <w:rPr>
          <w:highlight w:val="cyan"/>
        </w:rPr>
        <w:t>-MR</w:t>
      </w:r>
      <w:r>
        <w:t xml:space="preserve"> numbering system. Under the supervision of X.D., F.S.H. performed the structure comparison analysis and built the </w:t>
      </w:r>
      <w:r w:rsidRPr="00765E90">
        <w:rPr>
          <w:highlight w:val="cyan"/>
        </w:rPr>
        <w:t>GRN-MR</w:t>
      </w:r>
      <w:r>
        <w:t xml:space="preserve"> framework. Under the supervision of H.E.K., S.T. analyzed sequence alignments and structures. Y.N. and S.Y. mined in-house metagenome and transcriptome databases to identify rhodopsin-like genes. Under the supervision of S.Y. and H.E.K., S.T. and Y.N. constructed and analyzed the sequence similarity network. F.S.H., S.T., X.D., and H.E.K. wrote the manuscript and prepared the figures with input from all authors. X.D. and H.E.K. supervised the project.</w:t>
      </w:r>
    </w:p>
    <w:p w14:paraId="00000073" w14:textId="77777777" w:rsidR="00EA6771" w:rsidRDefault="00EA6771"/>
    <w:p w14:paraId="00000074" w14:textId="77777777" w:rsidR="00EA6771" w:rsidRDefault="00BC1ABA">
      <w:pPr>
        <w:pStyle w:val="Heading1"/>
      </w:pPr>
      <w:bookmarkStart w:id="85" w:name="_heading=h.f1shvtzcfyga" w:colFirst="0" w:colLast="0"/>
      <w:bookmarkEnd w:id="85"/>
      <w:r>
        <w:t>Competing Interests</w:t>
      </w:r>
    </w:p>
    <w:p w14:paraId="00000075" w14:textId="77777777" w:rsidR="00EA6771" w:rsidRDefault="00BC1ABA">
      <w:pPr>
        <w:spacing w:after="0" w:line="360" w:lineRule="auto"/>
      </w:pPr>
      <w:r>
        <w:t>The authors declare no competing interests.</w:t>
      </w:r>
    </w:p>
    <w:p w14:paraId="00000076" w14:textId="77777777" w:rsidR="00EA6771" w:rsidRDefault="00EA6771">
      <w:pPr>
        <w:spacing w:after="0" w:line="360" w:lineRule="auto"/>
      </w:pPr>
    </w:p>
    <w:p w14:paraId="00000077" w14:textId="77777777" w:rsidR="00EA6771" w:rsidRDefault="00BC1ABA">
      <w:pPr>
        <w:spacing w:after="0" w:line="360" w:lineRule="auto"/>
      </w:pPr>
      <w:r>
        <w:br w:type="page"/>
      </w:r>
    </w:p>
    <w:p w14:paraId="29D341CD" w14:textId="5AF2DA99" w:rsidR="00004F9F" w:rsidRDefault="00BC1ABA" w:rsidP="00004F9F">
      <w:pPr>
        <w:pStyle w:val="Heading1"/>
      </w:pPr>
      <w:bookmarkStart w:id="86" w:name="_heading=h.qpctn9h2k3er" w:colFirst="0" w:colLast="0"/>
      <w:bookmarkEnd w:id="86"/>
      <w:r>
        <w:lastRenderedPageBreak/>
        <w:t>References</w:t>
      </w:r>
    </w:p>
    <w:p w14:paraId="5789135D" w14:textId="31B910CD" w:rsidR="00004F9F" w:rsidRPr="00004F9F" w:rsidRDefault="00004F9F" w:rsidP="00004F9F">
      <w:pPr>
        <w:pStyle w:val="EndNoteBibliography"/>
        <w:ind w:left="720" w:hanging="720"/>
        <w:rPr>
          <w:noProof/>
        </w:rPr>
      </w:pPr>
      <w:r>
        <w:fldChar w:fldCharType="begin"/>
      </w:r>
      <w:r>
        <w:instrText xml:space="preserve"> ADDIN EN.REFLIST </w:instrText>
      </w:r>
      <w:r>
        <w:fldChar w:fldCharType="separate"/>
      </w:r>
      <w:r w:rsidRPr="00004F9F">
        <w:rPr>
          <w:noProof/>
        </w:rPr>
        <w:t>1.</w:t>
      </w:r>
      <w:r w:rsidRPr="00004F9F">
        <w:rPr>
          <w:noProof/>
        </w:rPr>
        <w:tab/>
        <w:t xml:space="preserve">Oesterhelt D, Stoeckenius W. Rhodopsin-like Protein from the Purple Membrane of Halobacterium halobium. </w:t>
      </w:r>
      <w:r w:rsidRPr="00004F9F">
        <w:rPr>
          <w:i/>
          <w:noProof/>
        </w:rPr>
        <w:t>Nat N Biol</w:t>
      </w:r>
      <w:r w:rsidRPr="00004F9F">
        <w:rPr>
          <w:noProof/>
        </w:rPr>
        <w:t xml:space="preserve"> </w:t>
      </w:r>
      <w:r w:rsidRPr="00004F9F">
        <w:rPr>
          <w:b/>
          <w:noProof/>
        </w:rPr>
        <w:t>233</w:t>
      </w:r>
      <w:r w:rsidRPr="00004F9F">
        <w:rPr>
          <w:noProof/>
        </w:rPr>
        <w:t>, 149-152 (1971).</w:t>
      </w:r>
    </w:p>
    <w:p w14:paraId="5903904E" w14:textId="23C64D8F" w:rsidR="00004F9F" w:rsidRPr="00004F9F" w:rsidRDefault="00004F9F" w:rsidP="00004F9F">
      <w:pPr>
        <w:pStyle w:val="EndNoteBibliography"/>
        <w:ind w:left="720" w:hanging="720"/>
        <w:rPr>
          <w:noProof/>
        </w:rPr>
      </w:pPr>
      <w:r w:rsidRPr="00004F9F">
        <w:rPr>
          <w:noProof/>
        </w:rPr>
        <w:t>2.</w:t>
      </w:r>
      <w:r w:rsidRPr="00004F9F">
        <w:rPr>
          <w:noProof/>
        </w:rPr>
        <w:tab/>
        <w:t xml:space="preserve">Ernst OP, Lodowski DT, Elstner M, Hegemann P, Brown LS, Kandori H. Microbial and Animal Rhodopsins: Structures, Functions, and Molecular Mechanisms. </w:t>
      </w:r>
      <w:r w:rsidRPr="00004F9F">
        <w:rPr>
          <w:i/>
          <w:noProof/>
        </w:rPr>
        <w:t>Chem Rev</w:t>
      </w:r>
      <w:r w:rsidRPr="00004F9F">
        <w:rPr>
          <w:noProof/>
        </w:rPr>
        <w:t xml:space="preserve"> </w:t>
      </w:r>
      <w:r w:rsidRPr="00004F9F">
        <w:rPr>
          <w:b/>
          <w:noProof/>
        </w:rPr>
        <w:t>114</w:t>
      </w:r>
      <w:r w:rsidRPr="00004F9F">
        <w:rPr>
          <w:noProof/>
        </w:rPr>
        <w:t>, 126-163 (2014).</w:t>
      </w:r>
    </w:p>
    <w:p w14:paraId="6E6F31E8" w14:textId="099A2C90" w:rsidR="00004F9F" w:rsidRPr="00004F9F" w:rsidRDefault="00004F9F" w:rsidP="00004F9F">
      <w:pPr>
        <w:pStyle w:val="EndNoteBibliography"/>
        <w:ind w:left="720" w:hanging="720"/>
        <w:rPr>
          <w:noProof/>
        </w:rPr>
      </w:pPr>
      <w:r w:rsidRPr="00004F9F">
        <w:rPr>
          <w:noProof/>
        </w:rPr>
        <w:t>3.</w:t>
      </w:r>
      <w:r w:rsidRPr="00004F9F">
        <w:rPr>
          <w:noProof/>
        </w:rPr>
        <w:tab/>
        <w:t xml:space="preserve">Kato Y, Hasunuma T. Carotenoids: Biosynthetic and Biofunctional Approaches. </w:t>
      </w:r>
      <w:r w:rsidRPr="00004F9F">
        <w:rPr>
          <w:i/>
          <w:noProof/>
        </w:rPr>
        <w:t>Adv Exp Med Biol</w:t>
      </w:r>
      <w:r w:rsidRPr="00004F9F">
        <w:rPr>
          <w:noProof/>
        </w:rPr>
        <w:t xml:space="preserve"> </w:t>
      </w:r>
      <w:r w:rsidRPr="00004F9F">
        <w:rPr>
          <w:b/>
          <w:noProof/>
        </w:rPr>
        <w:t>1261</w:t>
      </w:r>
      <w:r w:rsidRPr="00004F9F">
        <w:rPr>
          <w:noProof/>
        </w:rPr>
        <w:t>, 121-135 (2021).</w:t>
      </w:r>
    </w:p>
    <w:p w14:paraId="583C2FB8" w14:textId="7AAC39F8" w:rsidR="00004F9F" w:rsidRPr="00004F9F" w:rsidRDefault="00004F9F" w:rsidP="00004F9F">
      <w:pPr>
        <w:pStyle w:val="EndNoteBibliography"/>
        <w:ind w:left="720" w:hanging="720"/>
        <w:rPr>
          <w:noProof/>
        </w:rPr>
      </w:pPr>
      <w:r w:rsidRPr="00004F9F">
        <w:rPr>
          <w:noProof/>
        </w:rPr>
        <w:t>4.</w:t>
      </w:r>
      <w:r w:rsidRPr="00004F9F">
        <w:rPr>
          <w:noProof/>
        </w:rPr>
        <w:tab/>
        <w:t xml:space="preserve">Rozenberg A, Inoue K, Kandori H, Béjà O. Microbial Rhodopsins: The Last Two Decades. </w:t>
      </w:r>
      <w:r w:rsidRPr="00004F9F">
        <w:rPr>
          <w:i/>
          <w:noProof/>
        </w:rPr>
        <w:t>Annu Rev Microbiol</w:t>
      </w:r>
      <w:r w:rsidRPr="00004F9F">
        <w:rPr>
          <w:noProof/>
        </w:rPr>
        <w:t xml:space="preserve"> </w:t>
      </w:r>
      <w:r w:rsidRPr="00004F9F">
        <w:rPr>
          <w:b/>
          <w:noProof/>
        </w:rPr>
        <w:t>75</w:t>
      </w:r>
      <w:r w:rsidRPr="00004F9F">
        <w:rPr>
          <w:noProof/>
        </w:rPr>
        <w:t>, 1-21 (2021).</w:t>
      </w:r>
    </w:p>
    <w:p w14:paraId="1F9F95B5" w14:textId="3C38DEFF" w:rsidR="00004F9F" w:rsidRPr="00004F9F" w:rsidRDefault="00004F9F" w:rsidP="00004F9F">
      <w:pPr>
        <w:pStyle w:val="EndNoteBibliography"/>
        <w:ind w:left="720" w:hanging="720"/>
        <w:rPr>
          <w:noProof/>
        </w:rPr>
      </w:pPr>
      <w:r w:rsidRPr="00004F9F">
        <w:rPr>
          <w:noProof/>
        </w:rPr>
        <w:t>5.</w:t>
      </w:r>
      <w:r w:rsidRPr="00004F9F">
        <w:rPr>
          <w:noProof/>
        </w:rPr>
        <w:tab/>
        <w:t>Sudo Y</w:t>
      </w:r>
      <w:r w:rsidRPr="00004F9F">
        <w:rPr>
          <w:i/>
          <w:noProof/>
        </w:rPr>
        <w:t>, et al.</w:t>
      </w:r>
      <w:r w:rsidRPr="00004F9F">
        <w:rPr>
          <w:noProof/>
        </w:rPr>
        <w:t xml:space="preserve"> A Microbial Rhodopsin with a Unique Retinal Composition Shows Both Sensory Rhodopsin II and Bacteriorhodopsin-like Properties*. </w:t>
      </w:r>
      <w:r w:rsidRPr="00004F9F">
        <w:rPr>
          <w:i/>
          <w:noProof/>
        </w:rPr>
        <w:t>J Biol Chem</w:t>
      </w:r>
      <w:r w:rsidRPr="00004F9F">
        <w:rPr>
          <w:noProof/>
        </w:rPr>
        <w:t xml:space="preserve"> </w:t>
      </w:r>
      <w:r w:rsidRPr="00004F9F">
        <w:rPr>
          <w:b/>
          <w:noProof/>
        </w:rPr>
        <w:t>286</w:t>
      </w:r>
      <w:r w:rsidRPr="00004F9F">
        <w:rPr>
          <w:noProof/>
        </w:rPr>
        <w:t>, 5967-5976 (2011).</w:t>
      </w:r>
    </w:p>
    <w:p w14:paraId="6E2AB5E6" w14:textId="6CCFB8DF" w:rsidR="00004F9F" w:rsidRPr="00004F9F" w:rsidRDefault="00004F9F" w:rsidP="00004F9F">
      <w:pPr>
        <w:pStyle w:val="EndNoteBibliography"/>
        <w:ind w:left="720" w:hanging="720"/>
        <w:rPr>
          <w:noProof/>
        </w:rPr>
      </w:pPr>
      <w:r w:rsidRPr="00004F9F">
        <w:rPr>
          <w:noProof/>
        </w:rPr>
        <w:t>6.</w:t>
      </w:r>
      <w:r w:rsidRPr="00004F9F">
        <w:rPr>
          <w:noProof/>
        </w:rPr>
        <w:tab/>
        <w:t>Rozenberg A</w:t>
      </w:r>
      <w:r w:rsidRPr="00004F9F">
        <w:rPr>
          <w:i/>
          <w:noProof/>
        </w:rPr>
        <w:t>, et al.</w:t>
      </w:r>
      <w:r w:rsidRPr="00004F9F">
        <w:rPr>
          <w:noProof/>
        </w:rPr>
        <w:t xml:space="preserve"> Rhodopsin-bestrophin fusion proteins from unicellular algae form gigantic pentameric ion channels. </w:t>
      </w:r>
      <w:r w:rsidRPr="00004F9F">
        <w:rPr>
          <w:i/>
          <w:noProof/>
        </w:rPr>
        <w:t>Nat Struct Mol Biol</w:t>
      </w:r>
      <w:r w:rsidRPr="00004F9F">
        <w:rPr>
          <w:noProof/>
        </w:rPr>
        <w:t xml:space="preserve"> </w:t>
      </w:r>
      <w:r w:rsidRPr="00004F9F">
        <w:rPr>
          <w:b/>
          <w:noProof/>
        </w:rPr>
        <w:t>29</w:t>
      </w:r>
      <w:r w:rsidRPr="00004F9F">
        <w:rPr>
          <w:noProof/>
        </w:rPr>
        <w:t>, 592-603 (2022).</w:t>
      </w:r>
    </w:p>
    <w:p w14:paraId="3F6CEB60" w14:textId="77F433DA" w:rsidR="00004F9F" w:rsidRPr="00004F9F" w:rsidRDefault="00004F9F" w:rsidP="00004F9F">
      <w:pPr>
        <w:pStyle w:val="EndNoteBibliography"/>
        <w:ind w:left="720" w:hanging="720"/>
        <w:rPr>
          <w:noProof/>
        </w:rPr>
      </w:pPr>
      <w:r w:rsidRPr="00004F9F">
        <w:rPr>
          <w:noProof/>
        </w:rPr>
        <w:t>7.</w:t>
      </w:r>
      <w:r w:rsidRPr="00004F9F">
        <w:rPr>
          <w:noProof/>
        </w:rPr>
        <w:tab/>
        <w:t>Sugiura M</w:t>
      </w:r>
      <w:r w:rsidRPr="00004F9F">
        <w:rPr>
          <w:i/>
          <w:noProof/>
        </w:rPr>
        <w:t>, et al.</w:t>
      </w:r>
      <w:r w:rsidRPr="00004F9F">
        <w:rPr>
          <w:noProof/>
        </w:rPr>
        <w:t xml:space="preserve"> Unusual Photoisomerization Pathway in a Near-Infrared Light Absorbing Enzymerhodopsin. </w:t>
      </w:r>
      <w:r w:rsidRPr="00004F9F">
        <w:rPr>
          <w:i/>
          <w:noProof/>
        </w:rPr>
        <w:t>J Phys Chem Lett</w:t>
      </w:r>
      <w:r w:rsidRPr="00004F9F">
        <w:rPr>
          <w:noProof/>
        </w:rPr>
        <w:t xml:space="preserve"> </w:t>
      </w:r>
      <w:r w:rsidRPr="00004F9F">
        <w:rPr>
          <w:b/>
          <w:noProof/>
        </w:rPr>
        <w:t>13</w:t>
      </w:r>
      <w:r w:rsidRPr="00004F9F">
        <w:rPr>
          <w:noProof/>
        </w:rPr>
        <w:t>, 9539-9543 (2022).</w:t>
      </w:r>
    </w:p>
    <w:p w14:paraId="177EB3A7" w14:textId="6E762129" w:rsidR="00004F9F" w:rsidRPr="00004F9F" w:rsidRDefault="00004F9F" w:rsidP="00004F9F">
      <w:pPr>
        <w:pStyle w:val="EndNoteBibliography"/>
        <w:ind w:left="720" w:hanging="720"/>
        <w:rPr>
          <w:noProof/>
        </w:rPr>
      </w:pPr>
      <w:r w:rsidRPr="00004F9F">
        <w:rPr>
          <w:noProof/>
        </w:rPr>
        <w:t>8.</w:t>
      </w:r>
      <w:r w:rsidRPr="00004F9F">
        <w:rPr>
          <w:noProof/>
        </w:rPr>
        <w:tab/>
        <w:t>Shibata M</w:t>
      </w:r>
      <w:r w:rsidRPr="00004F9F">
        <w:rPr>
          <w:i/>
          <w:noProof/>
        </w:rPr>
        <w:t>, et al.</w:t>
      </w:r>
      <w:r w:rsidRPr="00004F9F">
        <w:rPr>
          <w:noProof/>
        </w:rPr>
        <w:t xml:space="preserve"> Oligomeric states of microbial rhodopsins determined by high-speed atomic force microscopy and circular dichroic spectroscopy. </w:t>
      </w:r>
      <w:r w:rsidRPr="00004F9F">
        <w:rPr>
          <w:i/>
          <w:noProof/>
        </w:rPr>
        <w:t>Sci Rep</w:t>
      </w:r>
      <w:r w:rsidRPr="00004F9F">
        <w:rPr>
          <w:noProof/>
        </w:rPr>
        <w:t xml:space="preserve"> </w:t>
      </w:r>
      <w:r w:rsidRPr="00004F9F">
        <w:rPr>
          <w:b/>
          <w:noProof/>
        </w:rPr>
        <w:t>8</w:t>
      </w:r>
      <w:r w:rsidRPr="00004F9F">
        <w:rPr>
          <w:noProof/>
        </w:rPr>
        <w:t>, 8262 (2018).</w:t>
      </w:r>
    </w:p>
    <w:p w14:paraId="36CEC0F2" w14:textId="44E3228C" w:rsidR="00004F9F" w:rsidRPr="00004F9F" w:rsidRDefault="00004F9F" w:rsidP="00004F9F">
      <w:pPr>
        <w:pStyle w:val="EndNoteBibliography"/>
        <w:ind w:left="720" w:hanging="720"/>
        <w:rPr>
          <w:noProof/>
        </w:rPr>
      </w:pPr>
      <w:r w:rsidRPr="00004F9F">
        <w:rPr>
          <w:noProof/>
        </w:rPr>
        <w:t>9.</w:t>
      </w:r>
      <w:r w:rsidRPr="00004F9F">
        <w:rPr>
          <w:noProof/>
        </w:rPr>
        <w:tab/>
        <w:t>Mannen K</w:t>
      </w:r>
      <w:r w:rsidRPr="00004F9F">
        <w:rPr>
          <w:i/>
          <w:noProof/>
        </w:rPr>
        <w:t>, et al.</w:t>
      </w:r>
      <w:r w:rsidRPr="00004F9F">
        <w:rPr>
          <w:noProof/>
        </w:rPr>
        <w:t xml:space="preserve"> Multiple Roles of a Conserved Glutamate Residue for Unique Biophysical Properties in a New Group of Microbial Rhodopsins Homologous to TAT Rhodopsin. </w:t>
      </w:r>
      <w:r w:rsidRPr="00004F9F">
        <w:rPr>
          <w:i/>
          <w:noProof/>
        </w:rPr>
        <w:t>J Mol Biol</w:t>
      </w:r>
      <w:r w:rsidRPr="00004F9F">
        <w:rPr>
          <w:noProof/>
        </w:rPr>
        <w:t xml:space="preserve"> </w:t>
      </w:r>
      <w:r w:rsidRPr="00004F9F">
        <w:rPr>
          <w:b/>
          <w:noProof/>
        </w:rPr>
        <w:t>436</w:t>
      </w:r>
      <w:r w:rsidRPr="00004F9F">
        <w:rPr>
          <w:noProof/>
        </w:rPr>
        <w:t>, 168331 (2024).</w:t>
      </w:r>
    </w:p>
    <w:p w14:paraId="392B6239" w14:textId="58B12A0D" w:rsidR="00004F9F" w:rsidRPr="00004F9F" w:rsidRDefault="00004F9F" w:rsidP="00004F9F">
      <w:pPr>
        <w:pStyle w:val="EndNoteBibliography"/>
        <w:ind w:left="720" w:hanging="720"/>
        <w:rPr>
          <w:noProof/>
        </w:rPr>
      </w:pPr>
      <w:r w:rsidRPr="00004F9F">
        <w:rPr>
          <w:noProof/>
        </w:rPr>
        <w:t>10.</w:t>
      </w:r>
      <w:r w:rsidRPr="00004F9F">
        <w:rPr>
          <w:noProof/>
        </w:rPr>
        <w:tab/>
        <w:t>Ikuta T</w:t>
      </w:r>
      <w:r w:rsidRPr="00004F9F">
        <w:rPr>
          <w:i/>
          <w:noProof/>
        </w:rPr>
        <w:t>, et al.</w:t>
      </w:r>
      <w:r w:rsidRPr="00004F9F">
        <w:rPr>
          <w:noProof/>
        </w:rPr>
        <w:t xml:space="preserve"> Structural insights into the mechanism of rhodopsin phosphodiesterase. </w:t>
      </w:r>
      <w:r w:rsidRPr="00004F9F">
        <w:rPr>
          <w:i/>
          <w:noProof/>
        </w:rPr>
        <w:t>Nat Commun</w:t>
      </w:r>
      <w:r w:rsidRPr="00004F9F">
        <w:rPr>
          <w:noProof/>
        </w:rPr>
        <w:t xml:space="preserve"> </w:t>
      </w:r>
      <w:r w:rsidRPr="00004F9F">
        <w:rPr>
          <w:b/>
          <w:noProof/>
        </w:rPr>
        <w:t>11</w:t>
      </w:r>
      <w:r w:rsidRPr="00004F9F">
        <w:rPr>
          <w:noProof/>
        </w:rPr>
        <w:t>, 5605 (2020).</w:t>
      </w:r>
    </w:p>
    <w:p w14:paraId="055DB65E" w14:textId="1FA722B8" w:rsidR="00004F9F" w:rsidRPr="00004F9F" w:rsidRDefault="00004F9F" w:rsidP="00004F9F">
      <w:pPr>
        <w:pStyle w:val="EndNoteBibliography"/>
        <w:ind w:left="720" w:hanging="720"/>
        <w:rPr>
          <w:noProof/>
        </w:rPr>
      </w:pPr>
      <w:r w:rsidRPr="00004F9F">
        <w:rPr>
          <w:noProof/>
        </w:rPr>
        <w:t>11.</w:t>
      </w:r>
      <w:r w:rsidRPr="00004F9F">
        <w:rPr>
          <w:noProof/>
        </w:rPr>
        <w:tab/>
        <w:t>Pushkarev A</w:t>
      </w:r>
      <w:r w:rsidRPr="00004F9F">
        <w:rPr>
          <w:i/>
          <w:noProof/>
        </w:rPr>
        <w:t>, et al.</w:t>
      </w:r>
      <w:r w:rsidRPr="00004F9F">
        <w:rPr>
          <w:noProof/>
        </w:rPr>
        <w:t xml:space="preserve"> A distinct abundant group of microbial rhodopsins discovered using functional metagenomics. </w:t>
      </w:r>
      <w:r w:rsidRPr="00004F9F">
        <w:rPr>
          <w:i/>
          <w:noProof/>
        </w:rPr>
        <w:t>Nature</w:t>
      </w:r>
      <w:r w:rsidRPr="00004F9F">
        <w:rPr>
          <w:noProof/>
        </w:rPr>
        <w:t xml:space="preserve"> </w:t>
      </w:r>
      <w:r w:rsidRPr="00004F9F">
        <w:rPr>
          <w:b/>
          <w:noProof/>
        </w:rPr>
        <w:t>558</w:t>
      </w:r>
      <w:r w:rsidRPr="00004F9F">
        <w:rPr>
          <w:noProof/>
        </w:rPr>
        <w:t>, 595-599 (2018).</w:t>
      </w:r>
    </w:p>
    <w:p w14:paraId="4200F473" w14:textId="69EBB932" w:rsidR="00004F9F" w:rsidRPr="00004F9F" w:rsidRDefault="00004F9F" w:rsidP="00004F9F">
      <w:pPr>
        <w:pStyle w:val="EndNoteBibliography"/>
        <w:ind w:left="720" w:hanging="720"/>
        <w:rPr>
          <w:noProof/>
        </w:rPr>
      </w:pPr>
      <w:r w:rsidRPr="00004F9F">
        <w:rPr>
          <w:noProof/>
        </w:rPr>
        <w:t>12.</w:t>
      </w:r>
      <w:r w:rsidRPr="00004F9F">
        <w:rPr>
          <w:noProof/>
        </w:rPr>
        <w:tab/>
        <w:t xml:space="preserve">Grip WJd, Ganapathy S. Rhodopsins: An Excitingly Versatile Protein Species for Research, Development and Creative Engineering. </w:t>
      </w:r>
      <w:r w:rsidRPr="00004F9F">
        <w:rPr>
          <w:i/>
          <w:noProof/>
        </w:rPr>
        <w:t>Front Chem</w:t>
      </w:r>
      <w:r w:rsidRPr="00004F9F">
        <w:rPr>
          <w:noProof/>
        </w:rPr>
        <w:t xml:space="preserve"> </w:t>
      </w:r>
      <w:r w:rsidRPr="00004F9F">
        <w:rPr>
          <w:b/>
          <w:noProof/>
        </w:rPr>
        <w:t>10</w:t>
      </w:r>
      <w:r w:rsidRPr="00004F9F">
        <w:rPr>
          <w:noProof/>
        </w:rPr>
        <w:t>, 879609 (2022).</w:t>
      </w:r>
    </w:p>
    <w:p w14:paraId="3FC5B1D8" w14:textId="132C9087" w:rsidR="00004F9F" w:rsidRPr="00004F9F" w:rsidRDefault="00004F9F" w:rsidP="00004F9F">
      <w:pPr>
        <w:pStyle w:val="EndNoteBibliography"/>
        <w:ind w:left="720" w:hanging="720"/>
        <w:rPr>
          <w:noProof/>
        </w:rPr>
      </w:pPr>
      <w:r w:rsidRPr="00004F9F">
        <w:rPr>
          <w:noProof/>
        </w:rPr>
        <w:t>13.</w:t>
      </w:r>
      <w:r w:rsidRPr="00004F9F">
        <w:rPr>
          <w:noProof/>
        </w:rPr>
        <w:tab/>
        <w:t xml:space="preserve">Olivella M, Gonzalez A, Pardo L, Deupi X. Relation between sequence and structure in membrane proteins. </w:t>
      </w:r>
      <w:r w:rsidRPr="00004F9F">
        <w:rPr>
          <w:i/>
          <w:noProof/>
        </w:rPr>
        <w:t>Bioinformatics</w:t>
      </w:r>
      <w:r w:rsidRPr="00004F9F">
        <w:rPr>
          <w:noProof/>
        </w:rPr>
        <w:t xml:space="preserve"> </w:t>
      </w:r>
      <w:r w:rsidRPr="00004F9F">
        <w:rPr>
          <w:b/>
          <w:noProof/>
        </w:rPr>
        <w:t>29</w:t>
      </w:r>
      <w:r w:rsidRPr="00004F9F">
        <w:rPr>
          <w:noProof/>
        </w:rPr>
        <w:t>, 1589-1592 (2013).</w:t>
      </w:r>
    </w:p>
    <w:p w14:paraId="6EC201A1" w14:textId="2FB14AF5" w:rsidR="00004F9F" w:rsidRPr="00004F9F" w:rsidRDefault="00004F9F" w:rsidP="00004F9F">
      <w:pPr>
        <w:pStyle w:val="EndNoteBibliography"/>
        <w:ind w:left="720" w:hanging="720"/>
        <w:rPr>
          <w:noProof/>
        </w:rPr>
      </w:pPr>
      <w:r w:rsidRPr="00004F9F">
        <w:rPr>
          <w:noProof/>
        </w:rPr>
        <w:t>14.</w:t>
      </w:r>
      <w:r w:rsidRPr="00004F9F">
        <w:rPr>
          <w:noProof/>
        </w:rPr>
        <w:tab/>
        <w:t>Nagel G</w:t>
      </w:r>
      <w:r w:rsidRPr="00004F9F">
        <w:rPr>
          <w:i/>
          <w:noProof/>
        </w:rPr>
        <w:t>, et al.</w:t>
      </w:r>
      <w:r w:rsidRPr="00004F9F">
        <w:rPr>
          <w:noProof/>
        </w:rPr>
        <w:t xml:space="preserve"> Channelrhodopsin-2, a directly light-gated cation-selective membrane channel. </w:t>
      </w:r>
      <w:r w:rsidRPr="00004F9F">
        <w:rPr>
          <w:i/>
          <w:noProof/>
        </w:rPr>
        <w:t>Proc Natl Acad Sci</w:t>
      </w:r>
      <w:r w:rsidRPr="00004F9F">
        <w:rPr>
          <w:noProof/>
        </w:rPr>
        <w:t xml:space="preserve"> </w:t>
      </w:r>
      <w:r w:rsidRPr="00004F9F">
        <w:rPr>
          <w:b/>
          <w:noProof/>
        </w:rPr>
        <w:t>100</w:t>
      </w:r>
      <w:r w:rsidRPr="00004F9F">
        <w:rPr>
          <w:noProof/>
        </w:rPr>
        <w:t>, 13940-13945 (2003).</w:t>
      </w:r>
    </w:p>
    <w:p w14:paraId="129A80BC" w14:textId="3F957085" w:rsidR="00004F9F" w:rsidRPr="00004F9F" w:rsidRDefault="00004F9F" w:rsidP="00004F9F">
      <w:pPr>
        <w:pStyle w:val="EndNoteBibliography"/>
        <w:ind w:left="720" w:hanging="720"/>
        <w:rPr>
          <w:noProof/>
        </w:rPr>
      </w:pPr>
      <w:r w:rsidRPr="00004F9F">
        <w:rPr>
          <w:noProof/>
        </w:rPr>
        <w:t>15.</w:t>
      </w:r>
      <w:r w:rsidRPr="00004F9F">
        <w:rPr>
          <w:noProof/>
        </w:rPr>
        <w:tab/>
        <w:t>Kato HE</w:t>
      </w:r>
      <w:r w:rsidRPr="00004F9F">
        <w:rPr>
          <w:i/>
          <w:noProof/>
        </w:rPr>
        <w:t>, et al.</w:t>
      </w:r>
      <w:r w:rsidRPr="00004F9F">
        <w:rPr>
          <w:noProof/>
        </w:rPr>
        <w:t xml:space="preserve"> Crystal structure of the channelrhodopsin light-gated cation channel. </w:t>
      </w:r>
      <w:r w:rsidRPr="00004F9F">
        <w:rPr>
          <w:i/>
          <w:noProof/>
        </w:rPr>
        <w:t>Nature</w:t>
      </w:r>
      <w:r w:rsidRPr="00004F9F">
        <w:rPr>
          <w:noProof/>
        </w:rPr>
        <w:t xml:space="preserve"> </w:t>
      </w:r>
      <w:r w:rsidRPr="00004F9F">
        <w:rPr>
          <w:b/>
          <w:noProof/>
        </w:rPr>
        <w:t>482</w:t>
      </w:r>
      <w:r w:rsidRPr="00004F9F">
        <w:rPr>
          <w:noProof/>
        </w:rPr>
        <w:t>, 369-374 (2012).</w:t>
      </w:r>
    </w:p>
    <w:p w14:paraId="69B772E0" w14:textId="630A7E26" w:rsidR="00004F9F" w:rsidRPr="00004F9F" w:rsidRDefault="00004F9F" w:rsidP="00004F9F">
      <w:pPr>
        <w:pStyle w:val="EndNoteBibliography"/>
        <w:ind w:left="720" w:hanging="720"/>
        <w:rPr>
          <w:noProof/>
        </w:rPr>
      </w:pPr>
      <w:r w:rsidRPr="00004F9F">
        <w:rPr>
          <w:noProof/>
        </w:rPr>
        <w:t>16.</w:t>
      </w:r>
      <w:r w:rsidRPr="00004F9F">
        <w:rPr>
          <w:noProof/>
        </w:rPr>
        <w:tab/>
        <w:t xml:space="preserve">Ballesteros JA, Weinstein H. [19] Integrated methods for the construction of three-dimensional models and computational probing of structure-function relations in G protein-coupled receptors. </w:t>
      </w:r>
      <w:r w:rsidRPr="00004F9F">
        <w:rPr>
          <w:i/>
          <w:noProof/>
        </w:rPr>
        <w:t>Methods Neurosci</w:t>
      </w:r>
      <w:r w:rsidRPr="00004F9F">
        <w:rPr>
          <w:noProof/>
        </w:rPr>
        <w:t xml:space="preserve"> </w:t>
      </w:r>
      <w:r w:rsidRPr="00004F9F">
        <w:rPr>
          <w:b/>
          <w:noProof/>
        </w:rPr>
        <w:t>25</w:t>
      </w:r>
      <w:r w:rsidRPr="00004F9F">
        <w:rPr>
          <w:noProof/>
        </w:rPr>
        <w:t>, 366-428 (1995).</w:t>
      </w:r>
    </w:p>
    <w:p w14:paraId="64D1BB6B" w14:textId="24965DDC" w:rsidR="00004F9F" w:rsidRPr="00004F9F" w:rsidRDefault="00004F9F" w:rsidP="00004F9F">
      <w:pPr>
        <w:pStyle w:val="EndNoteBibliography"/>
        <w:ind w:left="720" w:hanging="720"/>
        <w:rPr>
          <w:noProof/>
        </w:rPr>
      </w:pPr>
      <w:r w:rsidRPr="00004F9F">
        <w:rPr>
          <w:noProof/>
        </w:rPr>
        <w:t>17.</w:t>
      </w:r>
      <w:r w:rsidRPr="00004F9F">
        <w:rPr>
          <w:noProof/>
        </w:rPr>
        <w:tab/>
        <w:t>Isberg V</w:t>
      </w:r>
      <w:r w:rsidRPr="00004F9F">
        <w:rPr>
          <w:i/>
          <w:noProof/>
        </w:rPr>
        <w:t>, et al.</w:t>
      </w:r>
      <w:r w:rsidRPr="00004F9F">
        <w:rPr>
          <w:noProof/>
        </w:rPr>
        <w:t xml:space="preserve"> Generic GPCR residue numbers – aligning topology maps while minding the gaps. </w:t>
      </w:r>
      <w:r w:rsidRPr="00004F9F">
        <w:rPr>
          <w:i/>
          <w:noProof/>
        </w:rPr>
        <w:t>Trends Pharmacol Sci</w:t>
      </w:r>
      <w:r w:rsidRPr="00004F9F">
        <w:rPr>
          <w:noProof/>
        </w:rPr>
        <w:t xml:space="preserve"> </w:t>
      </w:r>
      <w:r w:rsidRPr="00004F9F">
        <w:rPr>
          <w:b/>
          <w:noProof/>
        </w:rPr>
        <w:t>36</w:t>
      </w:r>
      <w:r w:rsidRPr="00004F9F">
        <w:rPr>
          <w:noProof/>
        </w:rPr>
        <w:t>, 22-31 (2015).</w:t>
      </w:r>
    </w:p>
    <w:p w14:paraId="3F5E5FEE" w14:textId="379B8389" w:rsidR="00004F9F" w:rsidRPr="00004F9F" w:rsidRDefault="00004F9F" w:rsidP="00004F9F">
      <w:pPr>
        <w:pStyle w:val="EndNoteBibliography"/>
        <w:ind w:left="720" w:hanging="720"/>
        <w:rPr>
          <w:noProof/>
        </w:rPr>
      </w:pPr>
      <w:r w:rsidRPr="00004F9F">
        <w:rPr>
          <w:noProof/>
        </w:rPr>
        <w:t>18.</w:t>
      </w:r>
      <w:r w:rsidRPr="00004F9F">
        <w:rPr>
          <w:noProof/>
        </w:rPr>
        <w:tab/>
        <w:t>Bertalan Ev</w:t>
      </w:r>
      <w:r w:rsidRPr="00004F9F">
        <w:rPr>
          <w:i/>
          <w:noProof/>
        </w:rPr>
        <w:t>, et al.</w:t>
      </w:r>
      <w:r w:rsidRPr="00004F9F">
        <w:rPr>
          <w:noProof/>
        </w:rPr>
        <w:t xml:space="preserve"> Hydrogen-Bonding and Hydrophobic Interaction Networks as Structural Determinants of Microbial Rhodopsin Function. </w:t>
      </w:r>
      <w:r w:rsidRPr="00004F9F">
        <w:rPr>
          <w:i/>
          <w:noProof/>
        </w:rPr>
        <w:t>J Phys Chem B</w:t>
      </w:r>
      <w:r w:rsidRPr="00004F9F">
        <w:rPr>
          <w:noProof/>
        </w:rPr>
        <w:t xml:space="preserve"> </w:t>
      </w:r>
      <w:r w:rsidRPr="00004F9F">
        <w:rPr>
          <w:b/>
          <w:noProof/>
        </w:rPr>
        <w:t>128</w:t>
      </w:r>
      <w:r w:rsidRPr="00004F9F">
        <w:rPr>
          <w:noProof/>
        </w:rPr>
        <w:t>, 7407-7426 (2024).</w:t>
      </w:r>
    </w:p>
    <w:p w14:paraId="152CA210" w14:textId="6411E49A" w:rsidR="00004F9F" w:rsidRPr="00004F9F" w:rsidRDefault="00004F9F" w:rsidP="00004F9F">
      <w:pPr>
        <w:pStyle w:val="EndNoteBibliography"/>
        <w:ind w:left="720" w:hanging="720"/>
        <w:rPr>
          <w:noProof/>
        </w:rPr>
      </w:pPr>
      <w:r w:rsidRPr="00004F9F">
        <w:rPr>
          <w:noProof/>
        </w:rPr>
        <w:lastRenderedPageBreak/>
        <w:t>19.</w:t>
      </w:r>
      <w:r w:rsidRPr="00004F9F">
        <w:rPr>
          <w:noProof/>
        </w:rPr>
        <w:tab/>
        <w:t>Govorunova EG</w:t>
      </w:r>
      <w:r w:rsidRPr="00004F9F">
        <w:rPr>
          <w:i/>
          <w:noProof/>
        </w:rPr>
        <w:t>, et al.</w:t>
      </w:r>
      <w:r w:rsidRPr="00004F9F">
        <w:rPr>
          <w:noProof/>
        </w:rPr>
        <w:t xml:space="preserve"> Cation and Anion Channelrhodopsins: Sequence Motifs and Taxonomic Distribution. </w:t>
      </w:r>
      <w:r w:rsidRPr="00004F9F">
        <w:rPr>
          <w:i/>
          <w:noProof/>
        </w:rPr>
        <w:t>mBio</w:t>
      </w:r>
      <w:r w:rsidRPr="00004F9F">
        <w:rPr>
          <w:noProof/>
        </w:rPr>
        <w:t xml:space="preserve"> </w:t>
      </w:r>
      <w:r w:rsidRPr="00004F9F">
        <w:rPr>
          <w:b/>
          <w:noProof/>
        </w:rPr>
        <w:t>12</w:t>
      </w:r>
      <w:r w:rsidRPr="00004F9F">
        <w:rPr>
          <w:noProof/>
        </w:rPr>
        <w:t>, 10.1128/mbio.01656-01621 (2021).</w:t>
      </w:r>
    </w:p>
    <w:p w14:paraId="023EAC23" w14:textId="1D7BCCE0" w:rsidR="00004F9F" w:rsidRPr="00004F9F" w:rsidRDefault="00004F9F" w:rsidP="00004F9F">
      <w:pPr>
        <w:pStyle w:val="EndNoteBibliography"/>
        <w:ind w:left="720" w:hanging="720"/>
        <w:rPr>
          <w:noProof/>
        </w:rPr>
      </w:pPr>
      <w:r w:rsidRPr="00004F9F">
        <w:rPr>
          <w:noProof/>
        </w:rPr>
        <w:t>20.</w:t>
      </w:r>
      <w:r w:rsidRPr="00004F9F">
        <w:rPr>
          <w:noProof/>
        </w:rPr>
        <w:tab/>
        <w:t>Inoue K</w:t>
      </w:r>
      <w:r w:rsidRPr="00004F9F">
        <w:rPr>
          <w:i/>
          <w:noProof/>
        </w:rPr>
        <w:t>, et al.</w:t>
      </w:r>
      <w:r w:rsidRPr="00004F9F">
        <w:rPr>
          <w:noProof/>
        </w:rPr>
        <w:t xml:space="preserve"> A light-driven sodium ion pump in marine bacteria. </w:t>
      </w:r>
      <w:r w:rsidRPr="00004F9F">
        <w:rPr>
          <w:i/>
          <w:noProof/>
        </w:rPr>
        <w:t>Nat Commun</w:t>
      </w:r>
      <w:r w:rsidRPr="00004F9F">
        <w:rPr>
          <w:noProof/>
        </w:rPr>
        <w:t xml:space="preserve"> </w:t>
      </w:r>
      <w:r w:rsidRPr="00004F9F">
        <w:rPr>
          <w:b/>
          <w:noProof/>
        </w:rPr>
        <w:t>4</w:t>
      </w:r>
      <w:r w:rsidRPr="00004F9F">
        <w:rPr>
          <w:noProof/>
        </w:rPr>
        <w:t>, 1678 (2013).</w:t>
      </w:r>
    </w:p>
    <w:p w14:paraId="621E1AC7" w14:textId="316F7A8D" w:rsidR="00004F9F" w:rsidRPr="00004F9F" w:rsidRDefault="00004F9F" w:rsidP="00004F9F">
      <w:pPr>
        <w:pStyle w:val="EndNoteBibliography"/>
        <w:ind w:left="720" w:hanging="720"/>
        <w:rPr>
          <w:noProof/>
        </w:rPr>
      </w:pPr>
      <w:r w:rsidRPr="00004F9F">
        <w:rPr>
          <w:noProof/>
        </w:rPr>
        <w:t>21.</w:t>
      </w:r>
      <w:r w:rsidRPr="00004F9F">
        <w:rPr>
          <w:noProof/>
        </w:rPr>
        <w:tab/>
        <w:t>Yoshizawa S</w:t>
      </w:r>
      <w:r w:rsidRPr="00004F9F">
        <w:rPr>
          <w:i/>
          <w:noProof/>
        </w:rPr>
        <w:t>, et al.</w:t>
      </w:r>
      <w:r w:rsidRPr="00004F9F">
        <w:rPr>
          <w:noProof/>
        </w:rPr>
        <w:t xml:space="preserve"> Functional characterization of flavobacteria rhodopsins reveals a unique class of light-driven chloride pump in bacteria. </w:t>
      </w:r>
      <w:r w:rsidRPr="00004F9F">
        <w:rPr>
          <w:i/>
          <w:noProof/>
        </w:rPr>
        <w:t>Proc Natl Acad Sci</w:t>
      </w:r>
      <w:r w:rsidRPr="00004F9F">
        <w:rPr>
          <w:noProof/>
        </w:rPr>
        <w:t xml:space="preserve"> </w:t>
      </w:r>
      <w:r w:rsidRPr="00004F9F">
        <w:rPr>
          <w:b/>
          <w:noProof/>
        </w:rPr>
        <w:t>111</w:t>
      </w:r>
      <w:r w:rsidRPr="00004F9F">
        <w:rPr>
          <w:noProof/>
        </w:rPr>
        <w:t>, 6732-6737 (2014).</w:t>
      </w:r>
    </w:p>
    <w:p w14:paraId="4224C4E1" w14:textId="1CBD5083" w:rsidR="00004F9F" w:rsidRPr="00004F9F" w:rsidRDefault="00004F9F" w:rsidP="00004F9F">
      <w:pPr>
        <w:pStyle w:val="EndNoteBibliography"/>
        <w:ind w:left="720" w:hanging="720"/>
        <w:rPr>
          <w:noProof/>
        </w:rPr>
      </w:pPr>
      <w:r w:rsidRPr="00004F9F">
        <w:rPr>
          <w:noProof/>
        </w:rPr>
        <w:t>22.</w:t>
      </w:r>
      <w:r w:rsidRPr="00004F9F">
        <w:rPr>
          <w:noProof/>
        </w:rPr>
        <w:tab/>
        <w:t xml:space="preserve">Sephus CD, Fer E, Garcia AK, Adam ZR, Schwieterman EW, Kacar B. Earliest Photic Zone Niches Probed by Ancestral Microbial Rhodopsins. </w:t>
      </w:r>
      <w:r w:rsidRPr="00004F9F">
        <w:rPr>
          <w:i/>
          <w:noProof/>
        </w:rPr>
        <w:t>Mol Biol Evol</w:t>
      </w:r>
      <w:r w:rsidRPr="00004F9F">
        <w:rPr>
          <w:noProof/>
        </w:rPr>
        <w:t xml:space="preserve"> </w:t>
      </w:r>
      <w:r w:rsidRPr="00004F9F">
        <w:rPr>
          <w:b/>
          <w:noProof/>
        </w:rPr>
        <w:t>39</w:t>
      </w:r>
      <w:r w:rsidRPr="00004F9F">
        <w:rPr>
          <w:noProof/>
        </w:rPr>
        <w:t>, msac100 (2022).</w:t>
      </w:r>
    </w:p>
    <w:p w14:paraId="7879280F" w14:textId="25C66A8A" w:rsidR="00004F9F" w:rsidRPr="00004F9F" w:rsidRDefault="00004F9F" w:rsidP="00004F9F">
      <w:pPr>
        <w:pStyle w:val="EndNoteBibliography"/>
        <w:ind w:left="720" w:hanging="720"/>
        <w:rPr>
          <w:noProof/>
        </w:rPr>
      </w:pPr>
      <w:r w:rsidRPr="00004F9F">
        <w:rPr>
          <w:noProof/>
        </w:rPr>
        <w:t>23.</w:t>
      </w:r>
      <w:r w:rsidRPr="00004F9F">
        <w:rPr>
          <w:noProof/>
        </w:rPr>
        <w:tab/>
        <w:t>Kato HE</w:t>
      </w:r>
      <w:r w:rsidRPr="00004F9F">
        <w:rPr>
          <w:i/>
          <w:noProof/>
        </w:rPr>
        <w:t>, et al.</w:t>
      </w:r>
      <w:r w:rsidRPr="00004F9F">
        <w:rPr>
          <w:noProof/>
        </w:rPr>
        <w:t xml:space="preserve"> Atomistic design of microbial opsin-based blue-shifted optogenetics tools. </w:t>
      </w:r>
      <w:r w:rsidRPr="00004F9F">
        <w:rPr>
          <w:i/>
          <w:noProof/>
        </w:rPr>
        <w:t>Nat Commun</w:t>
      </w:r>
      <w:r w:rsidRPr="00004F9F">
        <w:rPr>
          <w:noProof/>
        </w:rPr>
        <w:t xml:space="preserve"> </w:t>
      </w:r>
      <w:r w:rsidRPr="00004F9F">
        <w:rPr>
          <w:b/>
          <w:noProof/>
        </w:rPr>
        <w:t>6</w:t>
      </w:r>
      <w:r w:rsidRPr="00004F9F">
        <w:rPr>
          <w:noProof/>
        </w:rPr>
        <w:t>, 7177 (2015).</w:t>
      </w:r>
    </w:p>
    <w:p w14:paraId="25B1C3EA" w14:textId="47F1E568" w:rsidR="00004F9F" w:rsidRPr="00004F9F" w:rsidRDefault="00004F9F" w:rsidP="00004F9F">
      <w:pPr>
        <w:pStyle w:val="EndNoteBibliography"/>
        <w:ind w:left="720" w:hanging="720"/>
        <w:rPr>
          <w:noProof/>
        </w:rPr>
      </w:pPr>
      <w:r w:rsidRPr="00004F9F">
        <w:rPr>
          <w:noProof/>
        </w:rPr>
        <w:t>24.</w:t>
      </w:r>
      <w:r w:rsidRPr="00004F9F">
        <w:rPr>
          <w:noProof/>
        </w:rPr>
        <w:tab/>
        <w:t>Tajima S</w:t>
      </w:r>
      <w:r w:rsidRPr="00004F9F">
        <w:rPr>
          <w:i/>
          <w:noProof/>
        </w:rPr>
        <w:t>, et al.</w:t>
      </w:r>
      <w:r w:rsidRPr="00004F9F">
        <w:rPr>
          <w:noProof/>
        </w:rPr>
        <w:t xml:space="preserve"> Structural basis for ion selectivity in potassium-selective channelrhodopsins. </w:t>
      </w:r>
      <w:r w:rsidRPr="00004F9F">
        <w:rPr>
          <w:i/>
          <w:noProof/>
        </w:rPr>
        <w:t>Cell</w:t>
      </w:r>
      <w:r w:rsidRPr="00004F9F">
        <w:rPr>
          <w:noProof/>
        </w:rPr>
        <w:t xml:space="preserve"> </w:t>
      </w:r>
      <w:r w:rsidRPr="00004F9F">
        <w:rPr>
          <w:b/>
          <w:noProof/>
        </w:rPr>
        <w:t>186</w:t>
      </w:r>
      <w:r w:rsidRPr="00004F9F">
        <w:rPr>
          <w:noProof/>
        </w:rPr>
        <w:t>, 4325-4344.e4326 (2023).</w:t>
      </w:r>
    </w:p>
    <w:p w14:paraId="6A2B582C" w14:textId="25FAA63E" w:rsidR="00004F9F" w:rsidRPr="00004F9F" w:rsidRDefault="00004F9F" w:rsidP="00004F9F">
      <w:pPr>
        <w:pStyle w:val="EndNoteBibliography"/>
        <w:ind w:left="720" w:hanging="720"/>
        <w:rPr>
          <w:noProof/>
        </w:rPr>
      </w:pPr>
      <w:r w:rsidRPr="00004F9F">
        <w:rPr>
          <w:noProof/>
        </w:rPr>
        <w:t>25.</w:t>
      </w:r>
      <w:r w:rsidRPr="00004F9F">
        <w:rPr>
          <w:noProof/>
        </w:rPr>
        <w:tab/>
        <w:t>Wang YZ</w:t>
      </w:r>
      <w:r w:rsidRPr="00004F9F">
        <w:rPr>
          <w:i/>
          <w:noProof/>
        </w:rPr>
        <w:t>, et al.</w:t>
      </w:r>
      <w:r w:rsidRPr="00004F9F">
        <w:rPr>
          <w:noProof/>
        </w:rPr>
        <w:t xml:space="preserve"> Cryo-EM structure of a blue-shifted channelrhodopsin from Klebsormidium nitens. </w:t>
      </w:r>
      <w:r w:rsidRPr="00004F9F">
        <w:rPr>
          <w:i/>
          <w:noProof/>
        </w:rPr>
        <w:t>Nat Commun</w:t>
      </w:r>
      <w:r w:rsidRPr="00004F9F">
        <w:rPr>
          <w:noProof/>
        </w:rPr>
        <w:t xml:space="preserve"> </w:t>
      </w:r>
      <w:r w:rsidRPr="00004F9F">
        <w:rPr>
          <w:b/>
          <w:noProof/>
        </w:rPr>
        <w:t>16</w:t>
      </w:r>
      <w:r w:rsidRPr="00004F9F">
        <w:rPr>
          <w:noProof/>
        </w:rPr>
        <w:t>, 5297 (2025).</w:t>
      </w:r>
    </w:p>
    <w:p w14:paraId="4CA1F7EB" w14:textId="1BC85BBD" w:rsidR="00004F9F" w:rsidRPr="00004F9F" w:rsidRDefault="00004F9F" w:rsidP="00004F9F">
      <w:pPr>
        <w:pStyle w:val="EndNoteBibliography"/>
        <w:ind w:left="720" w:hanging="720"/>
        <w:rPr>
          <w:noProof/>
        </w:rPr>
      </w:pPr>
      <w:r w:rsidRPr="00004F9F">
        <w:rPr>
          <w:noProof/>
        </w:rPr>
        <w:t>26.</w:t>
      </w:r>
      <w:r w:rsidRPr="00004F9F">
        <w:rPr>
          <w:noProof/>
        </w:rPr>
        <w:tab/>
        <w:t>Man D</w:t>
      </w:r>
      <w:r w:rsidRPr="00004F9F">
        <w:rPr>
          <w:i/>
          <w:noProof/>
        </w:rPr>
        <w:t>, et al.</w:t>
      </w:r>
      <w:r w:rsidRPr="00004F9F">
        <w:rPr>
          <w:noProof/>
        </w:rPr>
        <w:t xml:space="preserve"> Diversification and spectral tuning in marine proteorhodopsins. </w:t>
      </w:r>
      <w:r w:rsidRPr="00004F9F">
        <w:rPr>
          <w:i/>
          <w:noProof/>
        </w:rPr>
        <w:t>EMBO J</w:t>
      </w:r>
      <w:r w:rsidRPr="00004F9F">
        <w:rPr>
          <w:noProof/>
        </w:rPr>
        <w:t xml:space="preserve"> </w:t>
      </w:r>
      <w:r w:rsidRPr="00004F9F">
        <w:rPr>
          <w:b/>
          <w:noProof/>
        </w:rPr>
        <w:t>22</w:t>
      </w:r>
      <w:r w:rsidRPr="00004F9F">
        <w:rPr>
          <w:noProof/>
        </w:rPr>
        <w:t>, 1725-1731 (2003).</w:t>
      </w:r>
    </w:p>
    <w:p w14:paraId="27376F25" w14:textId="70741283" w:rsidR="00004F9F" w:rsidRPr="00004F9F" w:rsidRDefault="00004F9F" w:rsidP="00004F9F">
      <w:pPr>
        <w:pStyle w:val="EndNoteBibliography"/>
        <w:ind w:left="720" w:hanging="720"/>
        <w:rPr>
          <w:noProof/>
        </w:rPr>
      </w:pPr>
      <w:r w:rsidRPr="00004F9F">
        <w:rPr>
          <w:noProof/>
        </w:rPr>
        <w:t>27.</w:t>
      </w:r>
      <w:r w:rsidRPr="00004F9F">
        <w:rPr>
          <w:noProof/>
        </w:rPr>
        <w:tab/>
        <w:t>Inoue K</w:t>
      </w:r>
      <w:r w:rsidRPr="00004F9F">
        <w:rPr>
          <w:i/>
          <w:noProof/>
        </w:rPr>
        <w:t>, et al.</w:t>
      </w:r>
      <w:r w:rsidRPr="00004F9F">
        <w:rPr>
          <w:noProof/>
        </w:rPr>
        <w:t xml:space="preserve"> Red-shifting mutation of light-driven sodium-pump rhodopsin. </w:t>
      </w:r>
      <w:r w:rsidRPr="00004F9F">
        <w:rPr>
          <w:i/>
          <w:noProof/>
        </w:rPr>
        <w:t>Nat Commun</w:t>
      </w:r>
      <w:r w:rsidRPr="00004F9F">
        <w:rPr>
          <w:noProof/>
        </w:rPr>
        <w:t xml:space="preserve"> </w:t>
      </w:r>
      <w:r w:rsidRPr="00004F9F">
        <w:rPr>
          <w:b/>
          <w:noProof/>
        </w:rPr>
        <w:t>10</w:t>
      </w:r>
      <w:r w:rsidRPr="00004F9F">
        <w:rPr>
          <w:noProof/>
        </w:rPr>
        <w:t>, 1993 (2019).</w:t>
      </w:r>
    </w:p>
    <w:p w14:paraId="19EB7BEB" w14:textId="2FF715EA" w:rsidR="00004F9F" w:rsidRPr="00004F9F" w:rsidRDefault="00004F9F" w:rsidP="00004F9F">
      <w:pPr>
        <w:pStyle w:val="EndNoteBibliography"/>
        <w:ind w:left="720" w:hanging="720"/>
        <w:rPr>
          <w:noProof/>
        </w:rPr>
      </w:pPr>
      <w:r w:rsidRPr="00004F9F">
        <w:rPr>
          <w:noProof/>
        </w:rPr>
        <w:t>28.</w:t>
      </w:r>
      <w:r w:rsidRPr="00004F9F">
        <w:rPr>
          <w:noProof/>
        </w:rPr>
        <w:tab/>
        <w:t xml:space="preserve">Sugiura M, Tsunoda SP, Hibi M, Kandori H. Molecular Properties of New Enzyme Rhodopsins with Phosphodiesterase Activity. </w:t>
      </w:r>
      <w:r w:rsidRPr="00004F9F">
        <w:rPr>
          <w:i/>
          <w:noProof/>
        </w:rPr>
        <w:t>ACS Omega</w:t>
      </w:r>
      <w:r w:rsidRPr="00004F9F">
        <w:rPr>
          <w:noProof/>
        </w:rPr>
        <w:t xml:space="preserve"> </w:t>
      </w:r>
      <w:r w:rsidRPr="00004F9F">
        <w:rPr>
          <w:b/>
          <w:noProof/>
        </w:rPr>
        <w:t>5</w:t>
      </w:r>
      <w:r w:rsidRPr="00004F9F">
        <w:rPr>
          <w:noProof/>
        </w:rPr>
        <w:t>, 10602-10609 (2020).</w:t>
      </w:r>
    </w:p>
    <w:p w14:paraId="629E2D1F" w14:textId="35108242" w:rsidR="00004F9F" w:rsidRPr="00004F9F" w:rsidRDefault="00004F9F" w:rsidP="00004F9F">
      <w:pPr>
        <w:pStyle w:val="EndNoteBibliography"/>
        <w:ind w:left="720" w:hanging="720"/>
        <w:rPr>
          <w:noProof/>
        </w:rPr>
      </w:pPr>
      <w:r w:rsidRPr="00004F9F">
        <w:rPr>
          <w:noProof/>
        </w:rPr>
        <w:t>29.</w:t>
      </w:r>
      <w:r w:rsidRPr="00004F9F">
        <w:rPr>
          <w:noProof/>
        </w:rPr>
        <w:tab/>
        <w:t>Luecke H</w:t>
      </w:r>
      <w:r w:rsidRPr="00004F9F">
        <w:rPr>
          <w:i/>
          <w:noProof/>
        </w:rPr>
        <w:t>, et al.</w:t>
      </w:r>
      <w:r w:rsidRPr="00004F9F">
        <w:rPr>
          <w:noProof/>
        </w:rPr>
        <w:t xml:space="preserve"> Crystallographic structure of xanthorhodopsin, the light-driven proton pump with a dual chromophore. </w:t>
      </w:r>
      <w:r w:rsidRPr="00004F9F">
        <w:rPr>
          <w:i/>
          <w:noProof/>
        </w:rPr>
        <w:t>Proc Natl Acad Sci</w:t>
      </w:r>
      <w:r w:rsidRPr="00004F9F">
        <w:rPr>
          <w:noProof/>
        </w:rPr>
        <w:t xml:space="preserve"> </w:t>
      </w:r>
      <w:r w:rsidRPr="00004F9F">
        <w:rPr>
          <w:b/>
          <w:noProof/>
        </w:rPr>
        <w:t>105</w:t>
      </w:r>
      <w:r w:rsidRPr="00004F9F">
        <w:rPr>
          <w:noProof/>
        </w:rPr>
        <w:t>, 16561-16565 (2008).</w:t>
      </w:r>
    </w:p>
    <w:p w14:paraId="4AC68AB0" w14:textId="5561E60E" w:rsidR="00004F9F" w:rsidRPr="00004F9F" w:rsidRDefault="00004F9F" w:rsidP="00004F9F">
      <w:pPr>
        <w:pStyle w:val="EndNoteBibliography"/>
        <w:ind w:left="720" w:hanging="720"/>
        <w:rPr>
          <w:noProof/>
        </w:rPr>
      </w:pPr>
      <w:r w:rsidRPr="00004F9F">
        <w:rPr>
          <w:noProof/>
        </w:rPr>
        <w:t>30.</w:t>
      </w:r>
      <w:r w:rsidRPr="00004F9F">
        <w:rPr>
          <w:noProof/>
        </w:rPr>
        <w:tab/>
        <w:t>Kato HE</w:t>
      </w:r>
      <w:r w:rsidRPr="00004F9F">
        <w:rPr>
          <w:i/>
          <w:noProof/>
        </w:rPr>
        <w:t>, et al.</w:t>
      </w:r>
      <w:r w:rsidRPr="00004F9F">
        <w:rPr>
          <w:noProof/>
        </w:rPr>
        <w:t xml:space="preserve"> Structural basis for Na+ transport mechanism by a light-driven Na+ pump. </w:t>
      </w:r>
      <w:r w:rsidRPr="00004F9F">
        <w:rPr>
          <w:i/>
          <w:noProof/>
        </w:rPr>
        <w:t>Nature</w:t>
      </w:r>
      <w:r w:rsidRPr="00004F9F">
        <w:rPr>
          <w:noProof/>
        </w:rPr>
        <w:t xml:space="preserve"> </w:t>
      </w:r>
      <w:r w:rsidRPr="00004F9F">
        <w:rPr>
          <w:b/>
          <w:noProof/>
        </w:rPr>
        <w:t>521</w:t>
      </w:r>
      <w:r w:rsidRPr="00004F9F">
        <w:rPr>
          <w:noProof/>
        </w:rPr>
        <w:t>, 48-53 (2015).</w:t>
      </w:r>
    </w:p>
    <w:p w14:paraId="03305BB5" w14:textId="27C39D40" w:rsidR="00004F9F" w:rsidRPr="00004F9F" w:rsidRDefault="00004F9F" w:rsidP="00004F9F">
      <w:pPr>
        <w:pStyle w:val="EndNoteBibliography"/>
        <w:ind w:left="720" w:hanging="720"/>
        <w:rPr>
          <w:noProof/>
        </w:rPr>
      </w:pPr>
      <w:r w:rsidRPr="00004F9F">
        <w:rPr>
          <w:noProof/>
        </w:rPr>
        <w:t>31.</w:t>
      </w:r>
      <w:r w:rsidRPr="00004F9F">
        <w:rPr>
          <w:noProof/>
        </w:rPr>
        <w:tab/>
        <w:t>Shihoya W</w:t>
      </w:r>
      <w:r w:rsidRPr="00004F9F">
        <w:rPr>
          <w:i/>
          <w:noProof/>
        </w:rPr>
        <w:t>, et al.</w:t>
      </w:r>
      <w:r w:rsidRPr="00004F9F">
        <w:rPr>
          <w:noProof/>
        </w:rPr>
        <w:t xml:space="preserve"> Crystal structure of heliorhodopsin. </w:t>
      </w:r>
      <w:r w:rsidRPr="00004F9F">
        <w:rPr>
          <w:i/>
          <w:noProof/>
        </w:rPr>
        <w:t>Nature</w:t>
      </w:r>
      <w:r w:rsidRPr="00004F9F">
        <w:rPr>
          <w:noProof/>
        </w:rPr>
        <w:t xml:space="preserve"> </w:t>
      </w:r>
      <w:r w:rsidRPr="00004F9F">
        <w:rPr>
          <w:b/>
          <w:noProof/>
        </w:rPr>
        <w:t>574</w:t>
      </w:r>
      <w:r w:rsidRPr="00004F9F">
        <w:rPr>
          <w:noProof/>
        </w:rPr>
        <w:t>, 132-136 (2019).</w:t>
      </w:r>
    </w:p>
    <w:p w14:paraId="2C40DB47" w14:textId="167464E3" w:rsidR="00004F9F" w:rsidRPr="00D742D4" w:rsidRDefault="00004F9F" w:rsidP="00004F9F">
      <w:pPr>
        <w:pStyle w:val="EndNoteBibliography"/>
        <w:ind w:left="720" w:hanging="720"/>
        <w:rPr>
          <w:noProof/>
          <w:lang w:val="de-CH"/>
          <w:rPrChange w:id="87" w:author="Flurin Hidber" w:date="2026-01-22T09:29:00Z" w16du:dateUtc="2026-01-22T08:29:00Z">
            <w:rPr>
              <w:noProof/>
            </w:rPr>
          </w:rPrChange>
        </w:rPr>
      </w:pPr>
      <w:r w:rsidRPr="00004F9F">
        <w:rPr>
          <w:noProof/>
        </w:rPr>
        <w:t>32.</w:t>
      </w:r>
      <w:r w:rsidRPr="00004F9F">
        <w:rPr>
          <w:noProof/>
        </w:rPr>
        <w:tab/>
        <w:t>Tzlil G</w:t>
      </w:r>
      <w:r w:rsidRPr="00004F9F">
        <w:rPr>
          <w:i/>
          <w:noProof/>
        </w:rPr>
        <w:t>, et al.</w:t>
      </w:r>
      <w:r w:rsidRPr="00004F9F">
        <w:rPr>
          <w:noProof/>
        </w:rPr>
        <w:t xml:space="preserve"> Structural insights into light harvesting by antenna-containing rhodopsins in marine Asgard archaea. </w:t>
      </w:r>
      <w:r w:rsidRPr="00D742D4">
        <w:rPr>
          <w:i/>
          <w:noProof/>
          <w:lang w:val="de-CH"/>
          <w:rPrChange w:id="88" w:author="Flurin Hidber" w:date="2026-01-22T09:29:00Z" w16du:dateUtc="2026-01-22T08:29:00Z">
            <w:rPr>
              <w:i/>
              <w:noProof/>
            </w:rPr>
          </w:rPrChange>
        </w:rPr>
        <w:t>Nat Microbiol</w:t>
      </w:r>
      <w:r w:rsidRPr="00D742D4">
        <w:rPr>
          <w:noProof/>
          <w:lang w:val="de-CH"/>
          <w:rPrChange w:id="89" w:author="Flurin Hidber" w:date="2026-01-22T09:29:00Z" w16du:dateUtc="2026-01-22T08:29:00Z">
            <w:rPr>
              <w:noProof/>
            </w:rPr>
          </w:rPrChange>
        </w:rPr>
        <w:t xml:space="preserve"> </w:t>
      </w:r>
      <w:r w:rsidRPr="00D742D4">
        <w:rPr>
          <w:b/>
          <w:noProof/>
          <w:lang w:val="de-CH"/>
          <w:rPrChange w:id="90" w:author="Flurin Hidber" w:date="2026-01-22T09:29:00Z" w16du:dateUtc="2026-01-22T08:29:00Z">
            <w:rPr>
              <w:b/>
              <w:noProof/>
            </w:rPr>
          </w:rPrChange>
        </w:rPr>
        <w:t>10</w:t>
      </w:r>
      <w:r w:rsidRPr="00D742D4">
        <w:rPr>
          <w:noProof/>
          <w:lang w:val="de-CH"/>
          <w:rPrChange w:id="91" w:author="Flurin Hidber" w:date="2026-01-22T09:29:00Z" w16du:dateUtc="2026-01-22T08:29:00Z">
            <w:rPr>
              <w:noProof/>
            </w:rPr>
          </w:rPrChange>
        </w:rPr>
        <w:t>, 1484-1500 (2025).</w:t>
      </w:r>
    </w:p>
    <w:p w14:paraId="6DEE3DE9" w14:textId="0A4F1AA1" w:rsidR="00004F9F" w:rsidRPr="00004F9F" w:rsidRDefault="00004F9F" w:rsidP="00004F9F">
      <w:pPr>
        <w:pStyle w:val="EndNoteBibliography"/>
        <w:ind w:left="720" w:hanging="720"/>
        <w:rPr>
          <w:noProof/>
        </w:rPr>
      </w:pPr>
      <w:r w:rsidRPr="00D742D4">
        <w:rPr>
          <w:noProof/>
          <w:lang w:val="de-CH"/>
          <w:rPrChange w:id="92" w:author="Flurin Hidber" w:date="2026-01-22T09:29:00Z" w16du:dateUtc="2026-01-22T08:29:00Z">
            <w:rPr>
              <w:noProof/>
            </w:rPr>
          </w:rPrChange>
        </w:rPr>
        <w:t>33.</w:t>
      </w:r>
      <w:r w:rsidRPr="00D742D4">
        <w:rPr>
          <w:noProof/>
          <w:lang w:val="de-CH"/>
          <w:rPrChange w:id="93" w:author="Flurin Hidber" w:date="2026-01-22T09:29:00Z" w16du:dateUtc="2026-01-22T08:29:00Z">
            <w:rPr>
              <w:noProof/>
            </w:rPr>
          </w:rPrChange>
        </w:rPr>
        <w:tab/>
        <w:t xml:space="preserve">Imasheva ES, Balashov SP, Choi AR, Jung K-H, Lanyi JK. </w:t>
      </w:r>
      <w:r w:rsidRPr="00004F9F">
        <w:rPr>
          <w:noProof/>
        </w:rPr>
        <w:t xml:space="preserve">Reconstitution of Gloeobacter violaceus Rhodopsin with a Light-Harvesting Carotenoid Antenna. </w:t>
      </w:r>
      <w:r w:rsidRPr="00004F9F">
        <w:rPr>
          <w:i/>
          <w:noProof/>
        </w:rPr>
        <w:t>Biochemistry</w:t>
      </w:r>
      <w:r w:rsidRPr="00004F9F">
        <w:rPr>
          <w:noProof/>
        </w:rPr>
        <w:t xml:space="preserve"> </w:t>
      </w:r>
      <w:r w:rsidRPr="00004F9F">
        <w:rPr>
          <w:b/>
          <w:noProof/>
        </w:rPr>
        <w:t>48</w:t>
      </w:r>
      <w:r w:rsidRPr="00004F9F">
        <w:rPr>
          <w:noProof/>
        </w:rPr>
        <w:t>, 10948-10955 (2009).</w:t>
      </w:r>
    </w:p>
    <w:p w14:paraId="737864F7" w14:textId="17BD54E1" w:rsidR="00004F9F" w:rsidRPr="00004F9F" w:rsidRDefault="00004F9F" w:rsidP="00004F9F">
      <w:pPr>
        <w:pStyle w:val="EndNoteBibliography"/>
        <w:ind w:left="720" w:hanging="720"/>
        <w:rPr>
          <w:noProof/>
        </w:rPr>
      </w:pPr>
      <w:r w:rsidRPr="00004F9F">
        <w:rPr>
          <w:noProof/>
        </w:rPr>
        <w:t>34.</w:t>
      </w:r>
      <w:r w:rsidRPr="00004F9F">
        <w:rPr>
          <w:noProof/>
        </w:rPr>
        <w:tab/>
        <w:t>Chuon K</w:t>
      </w:r>
      <w:r w:rsidRPr="00004F9F">
        <w:rPr>
          <w:i/>
          <w:noProof/>
        </w:rPr>
        <w:t>, et al.</w:t>
      </w:r>
      <w:r w:rsidRPr="00004F9F">
        <w:rPr>
          <w:noProof/>
        </w:rPr>
        <w:t xml:space="preserve"> Carotenoid binding in Gloeobacteria rhodopsin provides insights into divergent evolution of xanthorhodopsin types. </w:t>
      </w:r>
      <w:r w:rsidRPr="00004F9F">
        <w:rPr>
          <w:i/>
          <w:noProof/>
        </w:rPr>
        <w:t>Commun Biol</w:t>
      </w:r>
      <w:r w:rsidRPr="00004F9F">
        <w:rPr>
          <w:noProof/>
        </w:rPr>
        <w:t xml:space="preserve"> </w:t>
      </w:r>
      <w:r w:rsidRPr="00004F9F">
        <w:rPr>
          <w:b/>
          <w:noProof/>
        </w:rPr>
        <w:t>5</w:t>
      </w:r>
      <w:r w:rsidRPr="00004F9F">
        <w:rPr>
          <w:noProof/>
        </w:rPr>
        <w:t>, 512 (2022).</w:t>
      </w:r>
    </w:p>
    <w:p w14:paraId="169B5E71" w14:textId="556DECAA" w:rsidR="00004F9F" w:rsidRPr="00004F9F" w:rsidRDefault="00004F9F" w:rsidP="00004F9F">
      <w:pPr>
        <w:pStyle w:val="EndNoteBibliography"/>
        <w:ind w:left="720" w:hanging="720"/>
        <w:rPr>
          <w:noProof/>
        </w:rPr>
      </w:pPr>
      <w:r w:rsidRPr="00004F9F">
        <w:rPr>
          <w:noProof/>
        </w:rPr>
        <w:t>35.</w:t>
      </w:r>
      <w:r w:rsidRPr="00004F9F">
        <w:rPr>
          <w:noProof/>
        </w:rPr>
        <w:tab/>
        <w:t>Shevchenko V</w:t>
      </w:r>
      <w:r w:rsidRPr="00004F9F">
        <w:rPr>
          <w:i/>
          <w:noProof/>
        </w:rPr>
        <w:t>, et al.</w:t>
      </w:r>
      <w:r w:rsidRPr="00004F9F">
        <w:rPr>
          <w:noProof/>
        </w:rPr>
        <w:t xml:space="preserve"> Inward H+ pump xenorhodopsin: Mechanism and alternative optogenetic approach. </w:t>
      </w:r>
      <w:r w:rsidRPr="00004F9F">
        <w:rPr>
          <w:i/>
          <w:noProof/>
        </w:rPr>
        <w:t>Sci Adv</w:t>
      </w:r>
      <w:r w:rsidRPr="00004F9F">
        <w:rPr>
          <w:noProof/>
        </w:rPr>
        <w:t xml:space="preserve"> </w:t>
      </w:r>
      <w:r w:rsidRPr="00004F9F">
        <w:rPr>
          <w:b/>
          <w:noProof/>
        </w:rPr>
        <w:t>3</w:t>
      </w:r>
      <w:r w:rsidRPr="00004F9F">
        <w:rPr>
          <w:noProof/>
        </w:rPr>
        <w:t>, e1603187 (2017).</w:t>
      </w:r>
    </w:p>
    <w:p w14:paraId="6A294537" w14:textId="751D270C" w:rsidR="00004F9F" w:rsidRPr="00004F9F" w:rsidRDefault="00004F9F" w:rsidP="00004F9F">
      <w:pPr>
        <w:pStyle w:val="EndNoteBibliography"/>
        <w:ind w:left="720" w:hanging="720"/>
        <w:rPr>
          <w:noProof/>
        </w:rPr>
      </w:pPr>
      <w:r w:rsidRPr="00004F9F">
        <w:rPr>
          <w:noProof/>
        </w:rPr>
        <w:t>36.</w:t>
      </w:r>
      <w:r w:rsidRPr="00004F9F">
        <w:rPr>
          <w:noProof/>
        </w:rPr>
        <w:tab/>
        <w:t>Higuchi A</w:t>
      </w:r>
      <w:r w:rsidRPr="00004F9F">
        <w:rPr>
          <w:i/>
          <w:noProof/>
        </w:rPr>
        <w:t>, et al.</w:t>
      </w:r>
      <w:r w:rsidRPr="00004F9F">
        <w:rPr>
          <w:noProof/>
        </w:rPr>
        <w:t xml:space="preserve"> Crystal structure of schizorhodopsin reveals mechanism of inward proton pumping. </w:t>
      </w:r>
      <w:r w:rsidRPr="00004F9F">
        <w:rPr>
          <w:i/>
          <w:noProof/>
        </w:rPr>
        <w:t>Proc Natl Acad Sci</w:t>
      </w:r>
      <w:r w:rsidRPr="00004F9F">
        <w:rPr>
          <w:noProof/>
        </w:rPr>
        <w:t xml:space="preserve"> </w:t>
      </w:r>
      <w:r w:rsidRPr="00004F9F">
        <w:rPr>
          <w:b/>
          <w:noProof/>
        </w:rPr>
        <w:t>118</w:t>
      </w:r>
      <w:r w:rsidRPr="00004F9F">
        <w:rPr>
          <w:noProof/>
        </w:rPr>
        <w:t>, e2016328118 (2021).</w:t>
      </w:r>
    </w:p>
    <w:p w14:paraId="696A5A2B" w14:textId="7A6FE9C6" w:rsidR="00004F9F" w:rsidRPr="00004F9F" w:rsidRDefault="00004F9F" w:rsidP="00004F9F">
      <w:pPr>
        <w:pStyle w:val="EndNoteBibliography"/>
        <w:ind w:left="720" w:hanging="720"/>
        <w:rPr>
          <w:noProof/>
        </w:rPr>
      </w:pPr>
      <w:r w:rsidRPr="00004F9F">
        <w:rPr>
          <w:noProof/>
        </w:rPr>
        <w:t>37.</w:t>
      </w:r>
      <w:r w:rsidRPr="00004F9F">
        <w:rPr>
          <w:noProof/>
        </w:rPr>
        <w:tab/>
        <w:t xml:space="preserve">Kolbe M, Besir Hs, Essen L-O, Oesterhelt D. Structure of the Light-Driven Chloride Pump Halorhodopsin at 1.8 Å Resolution. </w:t>
      </w:r>
      <w:r w:rsidRPr="00004F9F">
        <w:rPr>
          <w:i/>
          <w:noProof/>
        </w:rPr>
        <w:t>Science</w:t>
      </w:r>
      <w:r w:rsidRPr="00004F9F">
        <w:rPr>
          <w:noProof/>
        </w:rPr>
        <w:t xml:space="preserve"> </w:t>
      </w:r>
      <w:r w:rsidRPr="00004F9F">
        <w:rPr>
          <w:b/>
          <w:noProof/>
        </w:rPr>
        <w:t>288</w:t>
      </w:r>
      <w:r w:rsidRPr="00004F9F">
        <w:rPr>
          <w:noProof/>
        </w:rPr>
        <w:t>, 1390-1396 (2000).</w:t>
      </w:r>
    </w:p>
    <w:p w14:paraId="34393A20" w14:textId="326838DB" w:rsidR="00004F9F" w:rsidRPr="00004F9F" w:rsidRDefault="00004F9F" w:rsidP="00004F9F">
      <w:pPr>
        <w:pStyle w:val="EndNoteBibliography"/>
        <w:ind w:left="720" w:hanging="720"/>
        <w:rPr>
          <w:noProof/>
        </w:rPr>
      </w:pPr>
      <w:r w:rsidRPr="00004F9F">
        <w:rPr>
          <w:noProof/>
        </w:rPr>
        <w:t>38.</w:t>
      </w:r>
      <w:r w:rsidRPr="00004F9F">
        <w:rPr>
          <w:noProof/>
        </w:rPr>
        <w:tab/>
        <w:t>Kim K</w:t>
      </w:r>
      <w:r w:rsidRPr="00004F9F">
        <w:rPr>
          <w:i/>
          <w:noProof/>
        </w:rPr>
        <w:t>, et al.</w:t>
      </w:r>
      <w:r w:rsidRPr="00004F9F">
        <w:rPr>
          <w:noProof/>
        </w:rPr>
        <w:t xml:space="preserve"> Crystal structure and functional characterization of a light-driven chloride pump having an NTQ motif. </w:t>
      </w:r>
      <w:r w:rsidRPr="00004F9F">
        <w:rPr>
          <w:i/>
          <w:noProof/>
        </w:rPr>
        <w:t>Nat Commun</w:t>
      </w:r>
      <w:r w:rsidRPr="00004F9F">
        <w:rPr>
          <w:noProof/>
        </w:rPr>
        <w:t xml:space="preserve"> </w:t>
      </w:r>
      <w:r w:rsidRPr="00004F9F">
        <w:rPr>
          <w:b/>
          <w:noProof/>
        </w:rPr>
        <w:t>7</w:t>
      </w:r>
      <w:r w:rsidRPr="00004F9F">
        <w:rPr>
          <w:noProof/>
        </w:rPr>
        <w:t>, 12677 (2016).</w:t>
      </w:r>
    </w:p>
    <w:p w14:paraId="4E1CE54B" w14:textId="635A0100" w:rsidR="00004F9F" w:rsidRPr="00004F9F" w:rsidRDefault="00004F9F" w:rsidP="00004F9F">
      <w:pPr>
        <w:pStyle w:val="EndNoteBibliography"/>
        <w:ind w:left="720" w:hanging="720"/>
        <w:rPr>
          <w:noProof/>
        </w:rPr>
      </w:pPr>
      <w:r w:rsidRPr="00004F9F">
        <w:rPr>
          <w:noProof/>
        </w:rPr>
        <w:lastRenderedPageBreak/>
        <w:t>39.</w:t>
      </w:r>
      <w:r w:rsidRPr="00004F9F">
        <w:rPr>
          <w:noProof/>
        </w:rPr>
        <w:tab/>
        <w:t>Yun J-H</w:t>
      </w:r>
      <w:r w:rsidRPr="00004F9F">
        <w:rPr>
          <w:i/>
          <w:noProof/>
        </w:rPr>
        <w:t>, et al.</w:t>
      </w:r>
      <w:r w:rsidRPr="00004F9F">
        <w:rPr>
          <w:noProof/>
        </w:rPr>
        <w:t xml:space="preserve"> Structure-Based Functional Modification Study of a Cyanobacterial Chloride Pump for Transporting Multiple Anions. </w:t>
      </w:r>
      <w:r w:rsidRPr="00004F9F">
        <w:rPr>
          <w:i/>
          <w:noProof/>
        </w:rPr>
        <w:t>J Mol Biol</w:t>
      </w:r>
      <w:r w:rsidRPr="00004F9F">
        <w:rPr>
          <w:noProof/>
        </w:rPr>
        <w:t xml:space="preserve"> </w:t>
      </w:r>
      <w:r w:rsidRPr="00004F9F">
        <w:rPr>
          <w:b/>
          <w:noProof/>
        </w:rPr>
        <w:t>432</w:t>
      </w:r>
      <w:r w:rsidRPr="00004F9F">
        <w:rPr>
          <w:noProof/>
        </w:rPr>
        <w:t>, 5273-5286 (2020).</w:t>
      </w:r>
    </w:p>
    <w:p w14:paraId="0DA34FEF" w14:textId="0EE535DE" w:rsidR="00004F9F" w:rsidRPr="00004F9F" w:rsidRDefault="00004F9F" w:rsidP="00004F9F">
      <w:pPr>
        <w:pStyle w:val="EndNoteBibliography"/>
        <w:ind w:left="720" w:hanging="720"/>
        <w:rPr>
          <w:noProof/>
        </w:rPr>
      </w:pPr>
      <w:r w:rsidRPr="00004F9F">
        <w:rPr>
          <w:noProof/>
        </w:rPr>
        <w:t>40.</w:t>
      </w:r>
      <w:r w:rsidRPr="00004F9F">
        <w:rPr>
          <w:noProof/>
        </w:rPr>
        <w:tab/>
        <w:t xml:space="preserve">Kato HE, Inoue K, Kandori H, Nureki O. The light-driven sodium ion pump: A new player in rhodopsin research. </w:t>
      </w:r>
      <w:r w:rsidRPr="00004F9F">
        <w:rPr>
          <w:i/>
          <w:noProof/>
        </w:rPr>
        <w:t>Bioessays</w:t>
      </w:r>
      <w:r w:rsidRPr="00004F9F">
        <w:rPr>
          <w:noProof/>
        </w:rPr>
        <w:t xml:space="preserve"> </w:t>
      </w:r>
      <w:r w:rsidRPr="00004F9F">
        <w:rPr>
          <w:b/>
          <w:noProof/>
        </w:rPr>
        <w:t>38</w:t>
      </w:r>
      <w:r w:rsidRPr="00004F9F">
        <w:rPr>
          <w:noProof/>
        </w:rPr>
        <w:t>, 1274-1282 (2016).</w:t>
      </w:r>
    </w:p>
    <w:p w14:paraId="7D90ECD2" w14:textId="0A504976" w:rsidR="00004F9F" w:rsidRPr="00004F9F" w:rsidRDefault="00004F9F" w:rsidP="00004F9F">
      <w:pPr>
        <w:pStyle w:val="EndNoteBibliography"/>
        <w:ind w:left="720" w:hanging="720"/>
        <w:rPr>
          <w:noProof/>
        </w:rPr>
      </w:pPr>
      <w:r w:rsidRPr="00004F9F">
        <w:rPr>
          <w:noProof/>
        </w:rPr>
        <w:t>41.</w:t>
      </w:r>
      <w:r w:rsidRPr="00004F9F">
        <w:rPr>
          <w:noProof/>
        </w:rPr>
        <w:tab/>
        <w:t>Skopintsev P</w:t>
      </w:r>
      <w:r w:rsidRPr="00004F9F">
        <w:rPr>
          <w:i/>
          <w:noProof/>
        </w:rPr>
        <w:t>, et al.</w:t>
      </w:r>
      <w:r w:rsidRPr="00004F9F">
        <w:rPr>
          <w:noProof/>
        </w:rPr>
        <w:t xml:space="preserve"> Femtosecond-to-millisecond structural changes in a light-driven sodium pump. </w:t>
      </w:r>
      <w:r w:rsidRPr="00004F9F">
        <w:rPr>
          <w:i/>
          <w:noProof/>
        </w:rPr>
        <w:t>Nature</w:t>
      </w:r>
      <w:r w:rsidRPr="00004F9F">
        <w:rPr>
          <w:noProof/>
        </w:rPr>
        <w:t xml:space="preserve"> </w:t>
      </w:r>
      <w:r w:rsidRPr="00004F9F">
        <w:rPr>
          <w:b/>
          <w:noProof/>
        </w:rPr>
        <w:t>583</w:t>
      </w:r>
      <w:r w:rsidRPr="00004F9F">
        <w:rPr>
          <w:noProof/>
        </w:rPr>
        <w:t>, 314-318 (2020).</w:t>
      </w:r>
    </w:p>
    <w:p w14:paraId="4F3F377D" w14:textId="451EF61B" w:rsidR="00004F9F" w:rsidRPr="00004F9F" w:rsidRDefault="00004F9F" w:rsidP="00004F9F">
      <w:pPr>
        <w:pStyle w:val="EndNoteBibliography"/>
        <w:ind w:left="720" w:hanging="720"/>
        <w:rPr>
          <w:noProof/>
        </w:rPr>
      </w:pPr>
      <w:r w:rsidRPr="00004F9F">
        <w:rPr>
          <w:noProof/>
        </w:rPr>
        <w:t>42.</w:t>
      </w:r>
      <w:r w:rsidRPr="00004F9F">
        <w:rPr>
          <w:noProof/>
        </w:rPr>
        <w:tab/>
        <w:t>Hososhima S</w:t>
      </w:r>
      <w:r w:rsidRPr="00004F9F">
        <w:rPr>
          <w:i/>
          <w:noProof/>
        </w:rPr>
        <w:t>, et al.</w:t>
      </w:r>
      <w:r w:rsidRPr="00004F9F">
        <w:rPr>
          <w:noProof/>
        </w:rPr>
        <w:t xml:space="preserve"> Proton-transporting heliorhodopsins from marine giant viruses. </w:t>
      </w:r>
      <w:r w:rsidRPr="00004F9F">
        <w:rPr>
          <w:i/>
          <w:noProof/>
        </w:rPr>
        <w:t>eLife</w:t>
      </w:r>
      <w:r w:rsidRPr="00004F9F">
        <w:rPr>
          <w:noProof/>
        </w:rPr>
        <w:t xml:space="preserve"> </w:t>
      </w:r>
      <w:r w:rsidRPr="00004F9F">
        <w:rPr>
          <w:b/>
          <w:noProof/>
        </w:rPr>
        <w:t>11</w:t>
      </w:r>
      <w:r w:rsidRPr="00004F9F">
        <w:rPr>
          <w:noProof/>
        </w:rPr>
        <w:t>, e78416 (2022).</w:t>
      </w:r>
    </w:p>
    <w:p w14:paraId="6E13D2F2" w14:textId="4FD4332A" w:rsidR="00004F9F" w:rsidRPr="00004F9F" w:rsidRDefault="00004F9F" w:rsidP="00004F9F">
      <w:pPr>
        <w:pStyle w:val="EndNoteBibliography"/>
        <w:ind w:left="720" w:hanging="720"/>
        <w:rPr>
          <w:noProof/>
        </w:rPr>
      </w:pPr>
      <w:r w:rsidRPr="00004F9F">
        <w:rPr>
          <w:noProof/>
        </w:rPr>
        <w:t>43.</w:t>
      </w:r>
      <w:r w:rsidRPr="00004F9F">
        <w:rPr>
          <w:noProof/>
        </w:rPr>
        <w:tab/>
        <w:t xml:space="preserve">Nagel G, Brauner M, Liewald JF, Adeishvili N, Bamberg E, Gottschalk A. Light Activation of Channelrhodopsin-2 in Excitable Cells of Caenorhabditis elegans Triggers Rapid Behavioral Responses. </w:t>
      </w:r>
      <w:r w:rsidRPr="00004F9F">
        <w:rPr>
          <w:i/>
          <w:noProof/>
        </w:rPr>
        <w:t>Curr Biol</w:t>
      </w:r>
      <w:r w:rsidRPr="00004F9F">
        <w:rPr>
          <w:noProof/>
        </w:rPr>
        <w:t xml:space="preserve"> </w:t>
      </w:r>
      <w:r w:rsidRPr="00004F9F">
        <w:rPr>
          <w:b/>
          <w:noProof/>
        </w:rPr>
        <w:t>15</w:t>
      </w:r>
      <w:r w:rsidRPr="00004F9F">
        <w:rPr>
          <w:noProof/>
        </w:rPr>
        <w:t>, 2279-2284 (2005).</w:t>
      </w:r>
    </w:p>
    <w:p w14:paraId="1D9B7CAD" w14:textId="1ABBA56E" w:rsidR="00004F9F" w:rsidRPr="00004F9F" w:rsidRDefault="00004F9F" w:rsidP="00004F9F">
      <w:pPr>
        <w:pStyle w:val="EndNoteBibliography"/>
        <w:ind w:left="720" w:hanging="720"/>
        <w:rPr>
          <w:noProof/>
        </w:rPr>
      </w:pPr>
      <w:r w:rsidRPr="00004F9F">
        <w:rPr>
          <w:noProof/>
        </w:rPr>
        <w:t>44.</w:t>
      </w:r>
      <w:r w:rsidRPr="00004F9F">
        <w:rPr>
          <w:noProof/>
        </w:rPr>
        <w:tab/>
        <w:t xml:space="preserve">Gunaydin LA, Yizhar O, Berndt A, Sohal VS, Deisseroth K, Hegemann P. Ultrafast optogenetic control. </w:t>
      </w:r>
      <w:r w:rsidRPr="00004F9F">
        <w:rPr>
          <w:i/>
          <w:noProof/>
        </w:rPr>
        <w:t>Nat Neurosci</w:t>
      </w:r>
      <w:r w:rsidRPr="00004F9F">
        <w:rPr>
          <w:noProof/>
        </w:rPr>
        <w:t xml:space="preserve"> </w:t>
      </w:r>
      <w:r w:rsidRPr="00004F9F">
        <w:rPr>
          <w:b/>
          <w:noProof/>
        </w:rPr>
        <w:t>13</w:t>
      </w:r>
      <w:r w:rsidRPr="00004F9F">
        <w:rPr>
          <w:noProof/>
        </w:rPr>
        <w:t>, 387-392 (2010).</w:t>
      </w:r>
    </w:p>
    <w:p w14:paraId="5FCA3C10" w14:textId="2BC63844" w:rsidR="00004F9F" w:rsidRPr="00004F9F" w:rsidRDefault="00004F9F" w:rsidP="00004F9F">
      <w:pPr>
        <w:pStyle w:val="EndNoteBibliography"/>
        <w:ind w:left="720" w:hanging="720"/>
        <w:rPr>
          <w:noProof/>
        </w:rPr>
      </w:pPr>
      <w:r w:rsidRPr="00004F9F">
        <w:rPr>
          <w:noProof/>
        </w:rPr>
        <w:t>45.</w:t>
      </w:r>
      <w:r w:rsidRPr="00004F9F">
        <w:rPr>
          <w:noProof/>
        </w:rPr>
        <w:tab/>
        <w:t>Sugiyama Y</w:t>
      </w:r>
      <w:r w:rsidRPr="00004F9F">
        <w:rPr>
          <w:i/>
          <w:noProof/>
        </w:rPr>
        <w:t>, et al.</w:t>
      </w:r>
      <w:r w:rsidRPr="00004F9F">
        <w:rPr>
          <w:noProof/>
        </w:rPr>
        <w:t xml:space="preserve"> Photocurrent attenuation by a single polar-to-nonpolar point mutation of channelrhodopsin-2. </w:t>
      </w:r>
      <w:r w:rsidRPr="00004F9F">
        <w:rPr>
          <w:i/>
          <w:noProof/>
        </w:rPr>
        <w:t>Photochem Photobiol Sci</w:t>
      </w:r>
      <w:r w:rsidRPr="00004F9F">
        <w:rPr>
          <w:noProof/>
        </w:rPr>
        <w:t xml:space="preserve"> </w:t>
      </w:r>
      <w:r w:rsidRPr="00004F9F">
        <w:rPr>
          <w:b/>
          <w:noProof/>
        </w:rPr>
        <w:t>8</w:t>
      </w:r>
      <w:r w:rsidRPr="00004F9F">
        <w:rPr>
          <w:noProof/>
        </w:rPr>
        <w:t>, 328-336 (2009).</w:t>
      </w:r>
    </w:p>
    <w:p w14:paraId="09107133" w14:textId="6E69513B" w:rsidR="00004F9F" w:rsidRPr="00004F9F" w:rsidRDefault="00004F9F" w:rsidP="00004F9F">
      <w:pPr>
        <w:pStyle w:val="EndNoteBibliography"/>
        <w:ind w:left="720" w:hanging="720"/>
        <w:rPr>
          <w:noProof/>
        </w:rPr>
      </w:pPr>
      <w:r w:rsidRPr="00004F9F">
        <w:rPr>
          <w:noProof/>
        </w:rPr>
        <w:t>46.</w:t>
      </w:r>
      <w:r w:rsidRPr="00004F9F">
        <w:rPr>
          <w:noProof/>
        </w:rPr>
        <w:tab/>
        <w:t>Eisenhauer K</w:t>
      </w:r>
      <w:r w:rsidRPr="00004F9F">
        <w:rPr>
          <w:i/>
          <w:noProof/>
        </w:rPr>
        <w:t>, et al.</w:t>
      </w:r>
      <w:r w:rsidRPr="00004F9F">
        <w:rPr>
          <w:noProof/>
        </w:rPr>
        <w:t xml:space="preserve"> In Channelrhodopsin-2 Glu-90 Is Crucial for Ion Selectivity and Is Deprotonated during the Photocycle*. </w:t>
      </w:r>
      <w:r w:rsidRPr="00004F9F">
        <w:rPr>
          <w:i/>
          <w:noProof/>
        </w:rPr>
        <w:t>J Biol Chem</w:t>
      </w:r>
      <w:r w:rsidRPr="00004F9F">
        <w:rPr>
          <w:noProof/>
        </w:rPr>
        <w:t xml:space="preserve"> </w:t>
      </w:r>
      <w:r w:rsidRPr="00004F9F">
        <w:rPr>
          <w:b/>
          <w:noProof/>
        </w:rPr>
        <w:t>287</w:t>
      </w:r>
      <w:r w:rsidRPr="00004F9F">
        <w:rPr>
          <w:noProof/>
        </w:rPr>
        <w:t>, 6904-6911 (2012).</w:t>
      </w:r>
    </w:p>
    <w:p w14:paraId="12EB9E9D" w14:textId="595E3E0A" w:rsidR="00004F9F" w:rsidRPr="00004F9F" w:rsidRDefault="00004F9F" w:rsidP="00004F9F">
      <w:pPr>
        <w:pStyle w:val="EndNoteBibliography"/>
        <w:ind w:left="720" w:hanging="720"/>
        <w:rPr>
          <w:noProof/>
        </w:rPr>
      </w:pPr>
      <w:r w:rsidRPr="00004F9F">
        <w:rPr>
          <w:noProof/>
        </w:rPr>
        <w:t>47.</w:t>
      </w:r>
      <w:r w:rsidRPr="00004F9F">
        <w:rPr>
          <w:noProof/>
        </w:rPr>
        <w:tab/>
        <w:t xml:space="preserve">Berndt A, Lee SY, Ramakrishnan C, Deisseroth K. Structure-Guided Transformation of Channelrhodopsin into a Light-Activated Chloride Channel. </w:t>
      </w:r>
      <w:r w:rsidRPr="00004F9F">
        <w:rPr>
          <w:i/>
          <w:noProof/>
        </w:rPr>
        <w:t>Science</w:t>
      </w:r>
      <w:r w:rsidRPr="00004F9F">
        <w:rPr>
          <w:noProof/>
        </w:rPr>
        <w:t xml:space="preserve"> </w:t>
      </w:r>
      <w:r w:rsidRPr="00004F9F">
        <w:rPr>
          <w:b/>
          <w:noProof/>
        </w:rPr>
        <w:t>344</w:t>
      </w:r>
      <w:r w:rsidRPr="00004F9F">
        <w:rPr>
          <w:noProof/>
        </w:rPr>
        <w:t>, 420-424 (2014).</w:t>
      </w:r>
    </w:p>
    <w:p w14:paraId="0CDA47FA" w14:textId="0F7EFE58" w:rsidR="00004F9F" w:rsidRPr="00004F9F" w:rsidRDefault="00004F9F" w:rsidP="00004F9F">
      <w:pPr>
        <w:pStyle w:val="EndNoteBibliography"/>
        <w:ind w:left="720" w:hanging="720"/>
        <w:rPr>
          <w:noProof/>
        </w:rPr>
      </w:pPr>
      <w:r w:rsidRPr="00004F9F">
        <w:rPr>
          <w:noProof/>
        </w:rPr>
        <w:t>48.</w:t>
      </w:r>
      <w:r w:rsidRPr="00004F9F">
        <w:rPr>
          <w:noProof/>
        </w:rPr>
        <w:tab/>
        <w:t>Wietek J</w:t>
      </w:r>
      <w:r w:rsidRPr="00004F9F">
        <w:rPr>
          <w:i/>
          <w:noProof/>
        </w:rPr>
        <w:t>, et al.</w:t>
      </w:r>
      <w:r w:rsidRPr="00004F9F">
        <w:rPr>
          <w:noProof/>
        </w:rPr>
        <w:t xml:space="preserve"> Conversion of Channelrhodopsin into a Light-Gated Chloride Channel. </w:t>
      </w:r>
      <w:r w:rsidRPr="00004F9F">
        <w:rPr>
          <w:i/>
          <w:noProof/>
        </w:rPr>
        <w:t>Science</w:t>
      </w:r>
      <w:r w:rsidRPr="00004F9F">
        <w:rPr>
          <w:noProof/>
        </w:rPr>
        <w:t xml:space="preserve"> </w:t>
      </w:r>
      <w:r w:rsidRPr="00004F9F">
        <w:rPr>
          <w:b/>
          <w:noProof/>
        </w:rPr>
        <w:t>344</w:t>
      </w:r>
      <w:r w:rsidRPr="00004F9F">
        <w:rPr>
          <w:noProof/>
        </w:rPr>
        <w:t>, 409-412 (2014).</w:t>
      </w:r>
    </w:p>
    <w:p w14:paraId="5E8A185E" w14:textId="15F04159" w:rsidR="00004F9F" w:rsidRPr="00004F9F" w:rsidRDefault="00004F9F" w:rsidP="00004F9F">
      <w:pPr>
        <w:pStyle w:val="EndNoteBibliography"/>
        <w:ind w:left="720" w:hanging="720"/>
        <w:rPr>
          <w:noProof/>
        </w:rPr>
      </w:pPr>
      <w:r w:rsidRPr="00004F9F">
        <w:rPr>
          <w:noProof/>
        </w:rPr>
        <w:t>49.</w:t>
      </w:r>
      <w:r w:rsidRPr="00004F9F">
        <w:rPr>
          <w:noProof/>
        </w:rPr>
        <w:tab/>
        <w:t xml:space="preserve">Berndt A, Yizhar O, Gunaydin LA, Hegemann P, Deisseroth K. Bi-stable neural state switches. </w:t>
      </w:r>
      <w:r w:rsidRPr="00004F9F">
        <w:rPr>
          <w:i/>
          <w:noProof/>
        </w:rPr>
        <w:t>Nat Neurosci</w:t>
      </w:r>
      <w:r w:rsidRPr="00004F9F">
        <w:rPr>
          <w:noProof/>
        </w:rPr>
        <w:t xml:space="preserve"> </w:t>
      </w:r>
      <w:r w:rsidRPr="00004F9F">
        <w:rPr>
          <w:b/>
          <w:noProof/>
        </w:rPr>
        <w:t>12</w:t>
      </w:r>
      <w:r w:rsidRPr="00004F9F">
        <w:rPr>
          <w:noProof/>
        </w:rPr>
        <w:t>, 229-234 (2009).</w:t>
      </w:r>
    </w:p>
    <w:p w14:paraId="0C6EC716" w14:textId="3D07C2D5" w:rsidR="00004F9F" w:rsidRPr="00004F9F" w:rsidRDefault="00004F9F" w:rsidP="00004F9F">
      <w:pPr>
        <w:pStyle w:val="EndNoteBibliography"/>
        <w:ind w:left="720" w:hanging="720"/>
        <w:rPr>
          <w:noProof/>
        </w:rPr>
      </w:pPr>
      <w:r w:rsidRPr="00004F9F">
        <w:rPr>
          <w:noProof/>
        </w:rPr>
        <w:t>50.</w:t>
      </w:r>
      <w:r w:rsidRPr="00004F9F">
        <w:rPr>
          <w:noProof/>
        </w:rPr>
        <w:tab/>
        <w:t>Nack M</w:t>
      </w:r>
      <w:r w:rsidRPr="00004F9F">
        <w:rPr>
          <w:i/>
          <w:noProof/>
        </w:rPr>
        <w:t>, et al.</w:t>
      </w:r>
      <w:r w:rsidRPr="00004F9F">
        <w:rPr>
          <w:noProof/>
        </w:rPr>
        <w:t xml:space="preserve"> The DC gate in Channelrhodopsin-2: crucial hydrogen bonding interaction between C128 and D156. </w:t>
      </w:r>
      <w:r w:rsidRPr="00004F9F">
        <w:rPr>
          <w:i/>
          <w:noProof/>
        </w:rPr>
        <w:t>Photochem Photobiol Sci</w:t>
      </w:r>
      <w:r w:rsidRPr="00004F9F">
        <w:rPr>
          <w:noProof/>
        </w:rPr>
        <w:t xml:space="preserve"> </w:t>
      </w:r>
      <w:r w:rsidRPr="00004F9F">
        <w:rPr>
          <w:b/>
          <w:noProof/>
        </w:rPr>
        <w:t>9</w:t>
      </w:r>
      <w:r w:rsidRPr="00004F9F">
        <w:rPr>
          <w:noProof/>
        </w:rPr>
        <w:t>, 194-198 (2010).</w:t>
      </w:r>
    </w:p>
    <w:p w14:paraId="373A70C6" w14:textId="6DCA3480" w:rsidR="00004F9F" w:rsidRPr="00004F9F" w:rsidRDefault="00004F9F" w:rsidP="00004F9F">
      <w:pPr>
        <w:pStyle w:val="EndNoteBibliography"/>
        <w:ind w:left="720" w:hanging="720"/>
        <w:rPr>
          <w:noProof/>
        </w:rPr>
      </w:pPr>
      <w:r w:rsidRPr="00004F9F">
        <w:rPr>
          <w:noProof/>
        </w:rPr>
        <w:t>51.</w:t>
      </w:r>
      <w:r w:rsidRPr="00004F9F">
        <w:rPr>
          <w:noProof/>
        </w:rPr>
        <w:tab/>
        <w:t xml:space="preserve">Yizhar O, Fenno Lief E, Davidson Thomas J, Mogri M, Deisseroth K. Optogenetics in Neural Systems. </w:t>
      </w:r>
      <w:r w:rsidRPr="00004F9F">
        <w:rPr>
          <w:i/>
          <w:noProof/>
        </w:rPr>
        <w:t>Neuron</w:t>
      </w:r>
      <w:r w:rsidRPr="00004F9F">
        <w:rPr>
          <w:noProof/>
        </w:rPr>
        <w:t xml:space="preserve"> </w:t>
      </w:r>
      <w:r w:rsidRPr="00004F9F">
        <w:rPr>
          <w:b/>
          <w:noProof/>
        </w:rPr>
        <w:t>71</w:t>
      </w:r>
      <w:r w:rsidRPr="00004F9F">
        <w:rPr>
          <w:noProof/>
        </w:rPr>
        <w:t>, 9-34 (2011).</w:t>
      </w:r>
    </w:p>
    <w:p w14:paraId="56BD5B1D" w14:textId="014D0B83" w:rsidR="00004F9F" w:rsidRPr="00004F9F" w:rsidRDefault="00004F9F" w:rsidP="00004F9F">
      <w:pPr>
        <w:pStyle w:val="EndNoteBibliography"/>
        <w:ind w:left="720" w:hanging="720"/>
        <w:rPr>
          <w:noProof/>
        </w:rPr>
      </w:pPr>
      <w:r w:rsidRPr="00004F9F">
        <w:rPr>
          <w:noProof/>
        </w:rPr>
        <w:t>52.</w:t>
      </w:r>
      <w:r w:rsidRPr="00004F9F">
        <w:rPr>
          <w:noProof/>
        </w:rPr>
        <w:tab/>
        <w:t>Berndt A</w:t>
      </w:r>
      <w:r w:rsidRPr="00004F9F">
        <w:rPr>
          <w:i/>
          <w:noProof/>
        </w:rPr>
        <w:t>, et al.</w:t>
      </w:r>
      <w:r w:rsidRPr="00004F9F">
        <w:rPr>
          <w:noProof/>
        </w:rPr>
        <w:t xml:space="preserve"> High-efficiency channelrhodopsins for fast neuronal stimulation at low light levels. </w:t>
      </w:r>
      <w:r w:rsidRPr="00004F9F">
        <w:rPr>
          <w:i/>
          <w:noProof/>
        </w:rPr>
        <w:t>Proc Natl Acad Sci</w:t>
      </w:r>
      <w:r w:rsidRPr="00004F9F">
        <w:rPr>
          <w:noProof/>
        </w:rPr>
        <w:t xml:space="preserve"> </w:t>
      </w:r>
      <w:r w:rsidRPr="00004F9F">
        <w:rPr>
          <w:b/>
          <w:noProof/>
        </w:rPr>
        <w:t>108</w:t>
      </w:r>
      <w:r w:rsidRPr="00004F9F">
        <w:rPr>
          <w:noProof/>
        </w:rPr>
        <w:t>, 7595-7600 (2011).</w:t>
      </w:r>
    </w:p>
    <w:p w14:paraId="3BD02532" w14:textId="03BF618F" w:rsidR="00004F9F" w:rsidRPr="00D742D4" w:rsidRDefault="00004F9F" w:rsidP="00004F9F">
      <w:pPr>
        <w:pStyle w:val="EndNoteBibliography"/>
        <w:ind w:left="720" w:hanging="720"/>
        <w:rPr>
          <w:noProof/>
          <w:lang w:val="de-CH"/>
          <w:rPrChange w:id="94" w:author="Flurin Hidber" w:date="2026-01-22T09:29:00Z" w16du:dateUtc="2026-01-22T08:29:00Z">
            <w:rPr>
              <w:noProof/>
            </w:rPr>
          </w:rPrChange>
        </w:rPr>
      </w:pPr>
      <w:r w:rsidRPr="00004F9F">
        <w:rPr>
          <w:noProof/>
        </w:rPr>
        <w:t>53.</w:t>
      </w:r>
      <w:r w:rsidRPr="00004F9F">
        <w:rPr>
          <w:noProof/>
        </w:rPr>
        <w:tab/>
        <w:t>Kleinlogel S</w:t>
      </w:r>
      <w:r w:rsidRPr="00004F9F">
        <w:rPr>
          <w:i/>
          <w:noProof/>
        </w:rPr>
        <w:t>, et al.</w:t>
      </w:r>
      <w:r w:rsidRPr="00004F9F">
        <w:rPr>
          <w:noProof/>
        </w:rPr>
        <w:t xml:space="preserve"> Ultra light-sensitive and fast neuronal activation with the Ca2+-permeable channelrhodopsin CatCh. </w:t>
      </w:r>
      <w:r w:rsidRPr="00D742D4">
        <w:rPr>
          <w:i/>
          <w:noProof/>
          <w:lang w:val="de-CH"/>
          <w:rPrChange w:id="95" w:author="Flurin Hidber" w:date="2026-01-22T09:29:00Z" w16du:dateUtc="2026-01-22T08:29:00Z">
            <w:rPr>
              <w:i/>
              <w:noProof/>
            </w:rPr>
          </w:rPrChange>
        </w:rPr>
        <w:t>Nat Neurosci</w:t>
      </w:r>
      <w:r w:rsidRPr="00D742D4">
        <w:rPr>
          <w:noProof/>
          <w:lang w:val="de-CH"/>
          <w:rPrChange w:id="96" w:author="Flurin Hidber" w:date="2026-01-22T09:29:00Z" w16du:dateUtc="2026-01-22T08:29:00Z">
            <w:rPr>
              <w:noProof/>
            </w:rPr>
          </w:rPrChange>
        </w:rPr>
        <w:t xml:space="preserve"> </w:t>
      </w:r>
      <w:r w:rsidRPr="00D742D4">
        <w:rPr>
          <w:b/>
          <w:noProof/>
          <w:lang w:val="de-CH"/>
          <w:rPrChange w:id="97" w:author="Flurin Hidber" w:date="2026-01-22T09:29:00Z" w16du:dateUtc="2026-01-22T08:29:00Z">
            <w:rPr>
              <w:b/>
              <w:noProof/>
            </w:rPr>
          </w:rPrChange>
        </w:rPr>
        <w:t>14</w:t>
      </w:r>
      <w:r w:rsidRPr="00D742D4">
        <w:rPr>
          <w:noProof/>
          <w:lang w:val="de-CH"/>
          <w:rPrChange w:id="98" w:author="Flurin Hidber" w:date="2026-01-22T09:29:00Z" w16du:dateUtc="2026-01-22T08:29:00Z">
            <w:rPr>
              <w:noProof/>
            </w:rPr>
          </w:rPrChange>
        </w:rPr>
        <w:t>, 513-518 (2011).</w:t>
      </w:r>
    </w:p>
    <w:p w14:paraId="24BA3A56" w14:textId="600E4A92" w:rsidR="00004F9F" w:rsidRPr="00004F9F" w:rsidRDefault="00004F9F" w:rsidP="00004F9F">
      <w:pPr>
        <w:pStyle w:val="EndNoteBibliography"/>
        <w:ind w:left="720" w:hanging="720"/>
        <w:rPr>
          <w:noProof/>
        </w:rPr>
      </w:pPr>
      <w:r w:rsidRPr="00D742D4">
        <w:rPr>
          <w:noProof/>
          <w:lang w:val="de-CH"/>
          <w:rPrChange w:id="99" w:author="Flurin Hidber" w:date="2026-01-22T09:29:00Z" w16du:dateUtc="2026-01-22T08:29:00Z">
            <w:rPr>
              <w:noProof/>
            </w:rPr>
          </w:rPrChange>
        </w:rPr>
        <w:t>54.</w:t>
      </w:r>
      <w:r w:rsidRPr="00D742D4">
        <w:rPr>
          <w:noProof/>
          <w:lang w:val="de-CH"/>
          <w:rPrChange w:id="100" w:author="Flurin Hidber" w:date="2026-01-22T09:29:00Z" w16du:dateUtc="2026-01-22T08:29:00Z">
            <w:rPr>
              <w:noProof/>
            </w:rPr>
          </w:rPrChange>
        </w:rPr>
        <w:tab/>
        <w:t xml:space="preserve">Lin JY, Knutsen PM, Muller A, Kleinfeld D, Tsien RY. </w:t>
      </w:r>
      <w:r w:rsidRPr="00004F9F">
        <w:rPr>
          <w:noProof/>
        </w:rPr>
        <w:t xml:space="preserve">ReaChR: a red-shifted variant of channelrhodopsin enables deep transcranial optogenetic excitation. </w:t>
      </w:r>
      <w:r w:rsidRPr="00004F9F">
        <w:rPr>
          <w:i/>
          <w:noProof/>
        </w:rPr>
        <w:t>Nat Neurosci</w:t>
      </w:r>
      <w:r w:rsidRPr="00004F9F">
        <w:rPr>
          <w:noProof/>
        </w:rPr>
        <w:t xml:space="preserve"> </w:t>
      </w:r>
      <w:r w:rsidRPr="00004F9F">
        <w:rPr>
          <w:b/>
          <w:noProof/>
        </w:rPr>
        <w:t>16</w:t>
      </w:r>
      <w:r w:rsidRPr="00004F9F">
        <w:rPr>
          <w:noProof/>
        </w:rPr>
        <w:t>, 1499-1508 (2013).</w:t>
      </w:r>
    </w:p>
    <w:p w14:paraId="05CA3253" w14:textId="1F4F9B0B" w:rsidR="00004F9F" w:rsidRPr="00004F9F" w:rsidRDefault="00004F9F" w:rsidP="00004F9F">
      <w:pPr>
        <w:pStyle w:val="EndNoteBibliography"/>
        <w:ind w:left="720" w:hanging="720"/>
        <w:rPr>
          <w:noProof/>
        </w:rPr>
      </w:pPr>
      <w:r w:rsidRPr="00004F9F">
        <w:rPr>
          <w:noProof/>
        </w:rPr>
        <w:t>55.</w:t>
      </w:r>
      <w:r w:rsidRPr="00004F9F">
        <w:rPr>
          <w:noProof/>
        </w:rPr>
        <w:tab/>
        <w:t>Klapoetke NC</w:t>
      </w:r>
      <w:r w:rsidRPr="00004F9F">
        <w:rPr>
          <w:i/>
          <w:noProof/>
        </w:rPr>
        <w:t>, et al.</w:t>
      </w:r>
      <w:r w:rsidRPr="00004F9F">
        <w:rPr>
          <w:noProof/>
        </w:rPr>
        <w:t xml:space="preserve"> Independent optical excitation of distinct neural populations. </w:t>
      </w:r>
      <w:r w:rsidRPr="00004F9F">
        <w:rPr>
          <w:i/>
          <w:noProof/>
        </w:rPr>
        <w:t>Nat Methods</w:t>
      </w:r>
      <w:r w:rsidRPr="00004F9F">
        <w:rPr>
          <w:noProof/>
        </w:rPr>
        <w:t xml:space="preserve"> </w:t>
      </w:r>
      <w:r w:rsidRPr="00004F9F">
        <w:rPr>
          <w:b/>
          <w:noProof/>
        </w:rPr>
        <w:t>11</w:t>
      </w:r>
      <w:r w:rsidRPr="00004F9F">
        <w:rPr>
          <w:noProof/>
        </w:rPr>
        <w:t>, 338-346 (2014).</w:t>
      </w:r>
    </w:p>
    <w:p w14:paraId="0E8C0C9D" w14:textId="4BFBC89E" w:rsidR="00004F9F" w:rsidRPr="00004F9F" w:rsidRDefault="00004F9F" w:rsidP="00004F9F">
      <w:pPr>
        <w:pStyle w:val="EndNoteBibliography"/>
        <w:ind w:left="720" w:hanging="720"/>
        <w:rPr>
          <w:noProof/>
        </w:rPr>
      </w:pPr>
      <w:r w:rsidRPr="00004F9F">
        <w:rPr>
          <w:noProof/>
        </w:rPr>
        <w:t>56.</w:t>
      </w:r>
      <w:r w:rsidRPr="00004F9F">
        <w:rPr>
          <w:noProof/>
        </w:rPr>
        <w:tab/>
        <w:t>Dawydow A</w:t>
      </w:r>
      <w:r w:rsidRPr="00004F9F">
        <w:rPr>
          <w:i/>
          <w:noProof/>
        </w:rPr>
        <w:t>, et al.</w:t>
      </w:r>
      <w:r w:rsidRPr="00004F9F">
        <w:rPr>
          <w:noProof/>
        </w:rPr>
        <w:t xml:space="preserve"> Channelrhodopsin-2-XXL, a powerful optogenetic tool for low-light applications. </w:t>
      </w:r>
      <w:r w:rsidRPr="00004F9F">
        <w:rPr>
          <w:i/>
          <w:noProof/>
        </w:rPr>
        <w:t>Proc Natl Acad Sci U S A</w:t>
      </w:r>
      <w:r w:rsidRPr="00004F9F">
        <w:rPr>
          <w:noProof/>
        </w:rPr>
        <w:t xml:space="preserve"> </w:t>
      </w:r>
      <w:r w:rsidRPr="00004F9F">
        <w:rPr>
          <w:b/>
          <w:noProof/>
        </w:rPr>
        <w:t>111</w:t>
      </w:r>
      <w:r w:rsidRPr="00004F9F">
        <w:rPr>
          <w:noProof/>
        </w:rPr>
        <w:t>, 13972-13977 (2014).</w:t>
      </w:r>
    </w:p>
    <w:p w14:paraId="6102F9D3" w14:textId="154C2427" w:rsidR="00004F9F" w:rsidRPr="00004F9F" w:rsidRDefault="00004F9F" w:rsidP="00004F9F">
      <w:pPr>
        <w:pStyle w:val="EndNoteBibliography"/>
        <w:ind w:left="720" w:hanging="720"/>
        <w:rPr>
          <w:noProof/>
        </w:rPr>
      </w:pPr>
      <w:r w:rsidRPr="00004F9F">
        <w:rPr>
          <w:noProof/>
        </w:rPr>
        <w:t>57.</w:t>
      </w:r>
      <w:r w:rsidRPr="00004F9F">
        <w:rPr>
          <w:noProof/>
        </w:rPr>
        <w:tab/>
        <w:t>Rajasethupathy P</w:t>
      </w:r>
      <w:r w:rsidRPr="00004F9F">
        <w:rPr>
          <w:i/>
          <w:noProof/>
        </w:rPr>
        <w:t>, et al.</w:t>
      </w:r>
      <w:r w:rsidRPr="00004F9F">
        <w:rPr>
          <w:noProof/>
        </w:rPr>
        <w:t xml:space="preserve"> Projections from neocortex mediate top-down control of memory retrieval. </w:t>
      </w:r>
      <w:r w:rsidRPr="00004F9F">
        <w:rPr>
          <w:i/>
          <w:noProof/>
        </w:rPr>
        <w:t>Nature</w:t>
      </w:r>
      <w:r w:rsidRPr="00004F9F">
        <w:rPr>
          <w:noProof/>
        </w:rPr>
        <w:t xml:space="preserve"> </w:t>
      </w:r>
      <w:r w:rsidRPr="00004F9F">
        <w:rPr>
          <w:b/>
          <w:noProof/>
        </w:rPr>
        <w:t>526</w:t>
      </w:r>
      <w:r w:rsidRPr="00004F9F">
        <w:rPr>
          <w:noProof/>
        </w:rPr>
        <w:t>, 653-659 (2015).</w:t>
      </w:r>
    </w:p>
    <w:p w14:paraId="5A26534E" w14:textId="25139BF9" w:rsidR="00004F9F" w:rsidRPr="00004F9F" w:rsidRDefault="00004F9F" w:rsidP="00004F9F">
      <w:pPr>
        <w:pStyle w:val="EndNoteBibliography"/>
        <w:ind w:left="720" w:hanging="720"/>
        <w:rPr>
          <w:noProof/>
        </w:rPr>
      </w:pPr>
      <w:r w:rsidRPr="00004F9F">
        <w:rPr>
          <w:noProof/>
        </w:rPr>
        <w:lastRenderedPageBreak/>
        <w:t>58.</w:t>
      </w:r>
      <w:r w:rsidRPr="00004F9F">
        <w:rPr>
          <w:noProof/>
        </w:rPr>
        <w:tab/>
        <w:t>Mager T</w:t>
      </w:r>
      <w:r w:rsidRPr="00004F9F">
        <w:rPr>
          <w:i/>
          <w:noProof/>
        </w:rPr>
        <w:t>, et al.</w:t>
      </w:r>
      <w:r w:rsidRPr="00004F9F">
        <w:rPr>
          <w:noProof/>
        </w:rPr>
        <w:t xml:space="preserve"> High frequency neural spiking and auditory signaling by ultrafast red-shifted optogenetics. </w:t>
      </w:r>
      <w:r w:rsidRPr="00004F9F">
        <w:rPr>
          <w:i/>
          <w:noProof/>
        </w:rPr>
        <w:t>Nat Commun</w:t>
      </w:r>
      <w:r w:rsidRPr="00004F9F">
        <w:rPr>
          <w:noProof/>
        </w:rPr>
        <w:t xml:space="preserve"> </w:t>
      </w:r>
      <w:r w:rsidRPr="00004F9F">
        <w:rPr>
          <w:b/>
          <w:noProof/>
        </w:rPr>
        <w:t>9</w:t>
      </w:r>
      <w:r w:rsidRPr="00004F9F">
        <w:rPr>
          <w:noProof/>
        </w:rPr>
        <w:t>, 1750 (2018).</w:t>
      </w:r>
    </w:p>
    <w:p w14:paraId="6FE1B91C" w14:textId="7C5374F2" w:rsidR="00004F9F" w:rsidRPr="00004F9F" w:rsidRDefault="00004F9F" w:rsidP="00004F9F">
      <w:pPr>
        <w:pStyle w:val="EndNoteBibliography"/>
        <w:ind w:left="720" w:hanging="720"/>
        <w:rPr>
          <w:noProof/>
        </w:rPr>
      </w:pPr>
      <w:r w:rsidRPr="00004F9F">
        <w:rPr>
          <w:noProof/>
        </w:rPr>
        <w:t>59.</w:t>
      </w:r>
      <w:r w:rsidRPr="00004F9F">
        <w:rPr>
          <w:noProof/>
        </w:rPr>
        <w:tab/>
        <w:t>Oda K</w:t>
      </w:r>
      <w:r w:rsidRPr="00004F9F">
        <w:rPr>
          <w:i/>
          <w:noProof/>
        </w:rPr>
        <w:t>, et al.</w:t>
      </w:r>
      <w:r w:rsidRPr="00004F9F">
        <w:rPr>
          <w:noProof/>
        </w:rPr>
        <w:t xml:space="preserve"> Crystal structure of the red light-activated channelrhodopsin Chrimson. </w:t>
      </w:r>
      <w:r w:rsidRPr="00004F9F">
        <w:rPr>
          <w:i/>
          <w:noProof/>
        </w:rPr>
        <w:t>Nat Commun</w:t>
      </w:r>
      <w:r w:rsidRPr="00004F9F">
        <w:rPr>
          <w:noProof/>
        </w:rPr>
        <w:t xml:space="preserve"> </w:t>
      </w:r>
      <w:r w:rsidRPr="00004F9F">
        <w:rPr>
          <w:b/>
          <w:noProof/>
        </w:rPr>
        <w:t>9</w:t>
      </w:r>
      <w:r w:rsidRPr="00004F9F">
        <w:rPr>
          <w:noProof/>
        </w:rPr>
        <w:t>, 3949 (2018).</w:t>
      </w:r>
    </w:p>
    <w:p w14:paraId="0DD36070" w14:textId="28BA71C9" w:rsidR="00004F9F" w:rsidRPr="00004F9F" w:rsidRDefault="00004F9F" w:rsidP="00004F9F">
      <w:pPr>
        <w:pStyle w:val="EndNoteBibliography"/>
        <w:ind w:left="720" w:hanging="720"/>
        <w:rPr>
          <w:noProof/>
        </w:rPr>
      </w:pPr>
      <w:r w:rsidRPr="00004F9F">
        <w:rPr>
          <w:noProof/>
        </w:rPr>
        <w:t>60.</w:t>
      </w:r>
      <w:r w:rsidRPr="00004F9F">
        <w:rPr>
          <w:noProof/>
        </w:rPr>
        <w:tab/>
        <w:t>Sridharan S</w:t>
      </w:r>
      <w:r w:rsidRPr="00004F9F">
        <w:rPr>
          <w:i/>
          <w:noProof/>
        </w:rPr>
        <w:t>, et al.</w:t>
      </w:r>
      <w:r w:rsidRPr="00004F9F">
        <w:rPr>
          <w:noProof/>
        </w:rPr>
        <w:t xml:space="preserve"> High-performance microbial opsins for spatially and temporally precise perturbations of large neuronal networks. </w:t>
      </w:r>
      <w:r w:rsidRPr="00004F9F">
        <w:rPr>
          <w:i/>
          <w:noProof/>
        </w:rPr>
        <w:t>Neuron</w:t>
      </w:r>
      <w:r w:rsidRPr="00004F9F">
        <w:rPr>
          <w:noProof/>
        </w:rPr>
        <w:t xml:space="preserve"> </w:t>
      </w:r>
      <w:r w:rsidRPr="00004F9F">
        <w:rPr>
          <w:b/>
          <w:noProof/>
        </w:rPr>
        <w:t>110</w:t>
      </w:r>
      <w:r w:rsidRPr="00004F9F">
        <w:rPr>
          <w:noProof/>
        </w:rPr>
        <w:t>, 1139-1155.e1136 (2022).</w:t>
      </w:r>
    </w:p>
    <w:p w14:paraId="77DC39D1" w14:textId="13ABE7E4" w:rsidR="00004F9F" w:rsidRPr="00004F9F" w:rsidRDefault="00004F9F" w:rsidP="00004F9F">
      <w:pPr>
        <w:pStyle w:val="EndNoteBibliography"/>
        <w:ind w:left="720" w:hanging="720"/>
        <w:rPr>
          <w:noProof/>
        </w:rPr>
      </w:pPr>
      <w:r w:rsidRPr="00004F9F">
        <w:rPr>
          <w:noProof/>
        </w:rPr>
        <w:t>61.</w:t>
      </w:r>
      <w:r w:rsidRPr="00004F9F">
        <w:rPr>
          <w:noProof/>
        </w:rPr>
        <w:tab/>
        <w:t>Kishi KE</w:t>
      </w:r>
      <w:r w:rsidRPr="00004F9F">
        <w:rPr>
          <w:i/>
          <w:noProof/>
        </w:rPr>
        <w:t>, et al.</w:t>
      </w:r>
      <w:r w:rsidRPr="00004F9F">
        <w:rPr>
          <w:noProof/>
        </w:rPr>
        <w:t xml:space="preserve"> Structural basis for channel conduction in the pump-like channelrhodopsin ChRmine. </w:t>
      </w:r>
      <w:r w:rsidRPr="00004F9F">
        <w:rPr>
          <w:i/>
          <w:noProof/>
        </w:rPr>
        <w:t>Cell</w:t>
      </w:r>
      <w:r w:rsidRPr="00004F9F">
        <w:rPr>
          <w:noProof/>
        </w:rPr>
        <w:t xml:space="preserve"> </w:t>
      </w:r>
      <w:r w:rsidRPr="00004F9F">
        <w:rPr>
          <w:b/>
          <w:noProof/>
        </w:rPr>
        <w:t>185</w:t>
      </w:r>
      <w:r w:rsidRPr="00004F9F">
        <w:rPr>
          <w:noProof/>
        </w:rPr>
        <w:t>, 672-689.e623 (2022).</w:t>
      </w:r>
    </w:p>
    <w:p w14:paraId="1DBB1552" w14:textId="44EBCE53" w:rsidR="00004F9F" w:rsidRPr="00004F9F" w:rsidRDefault="00004F9F" w:rsidP="00004F9F">
      <w:pPr>
        <w:pStyle w:val="EndNoteBibliography"/>
        <w:ind w:left="720" w:hanging="720"/>
        <w:rPr>
          <w:noProof/>
        </w:rPr>
      </w:pPr>
      <w:r w:rsidRPr="00004F9F">
        <w:rPr>
          <w:noProof/>
        </w:rPr>
        <w:t>62.</w:t>
      </w:r>
      <w:r w:rsidRPr="00004F9F">
        <w:rPr>
          <w:noProof/>
        </w:rPr>
        <w:tab/>
        <w:t>Vierock J</w:t>
      </w:r>
      <w:r w:rsidRPr="00004F9F">
        <w:rPr>
          <w:i/>
          <w:noProof/>
        </w:rPr>
        <w:t>, et al.</w:t>
      </w:r>
      <w:r w:rsidRPr="00004F9F">
        <w:rPr>
          <w:noProof/>
        </w:rPr>
        <w:t xml:space="preserve"> WiChR, a highly potassium-selective channelrhodopsin for low-light one- and two-photon inhibition of excitable cells. </w:t>
      </w:r>
      <w:r w:rsidRPr="00004F9F">
        <w:rPr>
          <w:i/>
          <w:noProof/>
        </w:rPr>
        <w:t>Sci Adv</w:t>
      </w:r>
      <w:r w:rsidRPr="00004F9F">
        <w:rPr>
          <w:noProof/>
        </w:rPr>
        <w:t xml:space="preserve"> </w:t>
      </w:r>
      <w:r w:rsidRPr="00004F9F">
        <w:rPr>
          <w:b/>
          <w:noProof/>
        </w:rPr>
        <w:t>8</w:t>
      </w:r>
      <w:r w:rsidRPr="00004F9F">
        <w:rPr>
          <w:noProof/>
        </w:rPr>
        <w:t>, eadd7729 (2022).</w:t>
      </w:r>
    </w:p>
    <w:p w14:paraId="6FEB7F7C" w14:textId="25571E58" w:rsidR="00004F9F" w:rsidRPr="00004F9F" w:rsidRDefault="00004F9F" w:rsidP="00004F9F">
      <w:pPr>
        <w:pStyle w:val="EndNoteBibliography"/>
        <w:ind w:left="720" w:hanging="720"/>
        <w:rPr>
          <w:noProof/>
        </w:rPr>
      </w:pPr>
      <w:r w:rsidRPr="00004F9F">
        <w:rPr>
          <w:noProof/>
        </w:rPr>
        <w:t>63.</w:t>
      </w:r>
      <w:r w:rsidRPr="00004F9F">
        <w:rPr>
          <w:noProof/>
        </w:rPr>
        <w:tab/>
        <w:t>Morizumi T</w:t>
      </w:r>
      <w:r w:rsidRPr="00004F9F">
        <w:rPr>
          <w:i/>
          <w:noProof/>
        </w:rPr>
        <w:t>, et al.</w:t>
      </w:r>
      <w:r w:rsidRPr="00004F9F">
        <w:rPr>
          <w:noProof/>
        </w:rPr>
        <w:t xml:space="preserve"> Structures of channelrhodopsin paralogs in peptidiscs explain their contrasting K(+) and Na(+) selectivities. </w:t>
      </w:r>
      <w:r w:rsidRPr="00004F9F">
        <w:rPr>
          <w:i/>
          <w:noProof/>
        </w:rPr>
        <w:t>Nat Commun</w:t>
      </w:r>
      <w:r w:rsidRPr="00004F9F">
        <w:rPr>
          <w:noProof/>
        </w:rPr>
        <w:t xml:space="preserve"> </w:t>
      </w:r>
      <w:r w:rsidRPr="00004F9F">
        <w:rPr>
          <w:b/>
          <w:noProof/>
        </w:rPr>
        <w:t>14</w:t>
      </w:r>
      <w:r w:rsidRPr="00004F9F">
        <w:rPr>
          <w:noProof/>
        </w:rPr>
        <w:t>, 4365 (2023).</w:t>
      </w:r>
    </w:p>
    <w:p w14:paraId="00EFCBF3" w14:textId="1A33E7CB" w:rsidR="00004F9F" w:rsidRPr="00004F9F" w:rsidRDefault="00004F9F" w:rsidP="00004F9F">
      <w:pPr>
        <w:pStyle w:val="EndNoteBibliography"/>
        <w:ind w:left="720" w:hanging="720"/>
        <w:rPr>
          <w:noProof/>
        </w:rPr>
      </w:pPr>
      <w:r w:rsidRPr="00004F9F">
        <w:rPr>
          <w:noProof/>
        </w:rPr>
        <w:t>64.</w:t>
      </w:r>
      <w:r w:rsidRPr="00004F9F">
        <w:rPr>
          <w:noProof/>
        </w:rPr>
        <w:tab/>
        <w:t>Gordeliy VI</w:t>
      </w:r>
      <w:r w:rsidRPr="00004F9F">
        <w:rPr>
          <w:i/>
          <w:noProof/>
        </w:rPr>
        <w:t>, et al.</w:t>
      </w:r>
      <w:r w:rsidRPr="00004F9F">
        <w:rPr>
          <w:noProof/>
        </w:rPr>
        <w:t xml:space="preserve"> Molecular basis of transmembrane signalling by sensory rhodopsin II–transducer complex. </w:t>
      </w:r>
      <w:r w:rsidRPr="00004F9F">
        <w:rPr>
          <w:i/>
          <w:noProof/>
        </w:rPr>
        <w:t>Nature</w:t>
      </w:r>
      <w:r w:rsidRPr="00004F9F">
        <w:rPr>
          <w:noProof/>
        </w:rPr>
        <w:t xml:space="preserve"> </w:t>
      </w:r>
      <w:r w:rsidRPr="00004F9F">
        <w:rPr>
          <w:b/>
          <w:noProof/>
        </w:rPr>
        <w:t>419</w:t>
      </w:r>
      <w:r w:rsidRPr="00004F9F">
        <w:rPr>
          <w:noProof/>
        </w:rPr>
        <w:t>, 484-487 (2002).</w:t>
      </w:r>
    </w:p>
    <w:p w14:paraId="6F077C2F" w14:textId="545017B5" w:rsidR="00004F9F" w:rsidRPr="00004F9F" w:rsidRDefault="00004F9F" w:rsidP="00004F9F">
      <w:pPr>
        <w:pStyle w:val="EndNoteBibliography"/>
        <w:ind w:left="720" w:hanging="720"/>
        <w:rPr>
          <w:noProof/>
        </w:rPr>
      </w:pPr>
      <w:r w:rsidRPr="00004F9F">
        <w:rPr>
          <w:noProof/>
        </w:rPr>
        <w:t>65.</w:t>
      </w:r>
      <w:r w:rsidRPr="00004F9F">
        <w:rPr>
          <w:noProof/>
        </w:rPr>
        <w:tab/>
        <w:t>Moukhametzianov R</w:t>
      </w:r>
      <w:r w:rsidRPr="00004F9F">
        <w:rPr>
          <w:i/>
          <w:noProof/>
        </w:rPr>
        <w:t>, et al.</w:t>
      </w:r>
      <w:r w:rsidRPr="00004F9F">
        <w:rPr>
          <w:noProof/>
        </w:rPr>
        <w:t xml:space="preserve"> Development of the signal in sensory rhodopsin and its transfer to the cognate transducer. </w:t>
      </w:r>
      <w:r w:rsidRPr="00004F9F">
        <w:rPr>
          <w:i/>
          <w:noProof/>
        </w:rPr>
        <w:t>Nature</w:t>
      </w:r>
      <w:r w:rsidRPr="00004F9F">
        <w:rPr>
          <w:noProof/>
        </w:rPr>
        <w:t xml:space="preserve"> </w:t>
      </w:r>
      <w:r w:rsidRPr="00004F9F">
        <w:rPr>
          <w:b/>
          <w:noProof/>
        </w:rPr>
        <w:t>440</w:t>
      </w:r>
      <w:r w:rsidRPr="00004F9F">
        <w:rPr>
          <w:noProof/>
        </w:rPr>
        <w:t>, 115-119 (2006).</w:t>
      </w:r>
    </w:p>
    <w:p w14:paraId="7CE2661D" w14:textId="1FAA671A" w:rsidR="00004F9F" w:rsidRPr="00004F9F" w:rsidRDefault="00004F9F" w:rsidP="00004F9F">
      <w:pPr>
        <w:pStyle w:val="EndNoteBibliography"/>
        <w:ind w:left="720" w:hanging="720"/>
        <w:rPr>
          <w:noProof/>
        </w:rPr>
      </w:pPr>
      <w:r w:rsidRPr="00004F9F">
        <w:rPr>
          <w:noProof/>
        </w:rPr>
        <w:t>66.</w:t>
      </w:r>
      <w:r w:rsidRPr="00004F9F">
        <w:rPr>
          <w:noProof/>
        </w:rPr>
        <w:tab/>
        <w:t>Ishchenko A</w:t>
      </w:r>
      <w:r w:rsidRPr="00004F9F">
        <w:rPr>
          <w:i/>
          <w:noProof/>
        </w:rPr>
        <w:t>, et al.</w:t>
      </w:r>
      <w:r w:rsidRPr="00004F9F">
        <w:rPr>
          <w:noProof/>
        </w:rPr>
        <w:t xml:space="preserve"> New Insights on Signal Propagation by Sensory Rhodopsin II/Transducer Complex. </w:t>
      </w:r>
      <w:r w:rsidRPr="00004F9F">
        <w:rPr>
          <w:i/>
          <w:noProof/>
        </w:rPr>
        <w:t>Sci Rep</w:t>
      </w:r>
      <w:r w:rsidRPr="00004F9F">
        <w:rPr>
          <w:noProof/>
        </w:rPr>
        <w:t xml:space="preserve"> </w:t>
      </w:r>
      <w:r w:rsidRPr="00004F9F">
        <w:rPr>
          <w:b/>
          <w:noProof/>
        </w:rPr>
        <w:t>7</w:t>
      </w:r>
      <w:r w:rsidRPr="00004F9F">
        <w:rPr>
          <w:noProof/>
        </w:rPr>
        <w:t>, 41811 (2017).</w:t>
      </w:r>
    </w:p>
    <w:p w14:paraId="3011144C" w14:textId="68A4C773" w:rsidR="00004F9F" w:rsidRPr="00004F9F" w:rsidRDefault="00004F9F" w:rsidP="00004F9F">
      <w:pPr>
        <w:pStyle w:val="EndNoteBibliography"/>
        <w:ind w:left="720" w:hanging="720"/>
        <w:rPr>
          <w:noProof/>
        </w:rPr>
      </w:pPr>
      <w:r w:rsidRPr="00004F9F">
        <w:rPr>
          <w:noProof/>
        </w:rPr>
        <w:t>67.</w:t>
      </w:r>
      <w:r w:rsidRPr="00004F9F">
        <w:rPr>
          <w:noProof/>
        </w:rPr>
        <w:tab/>
        <w:t xml:space="preserve">Sudo Y, Furutani Y, Kandori H, Spudich JL. Functional Importance of the Interhelical Hydrogen Bond between Thr204 and Tyr174 of Sensory Rhodopsin II and Its Alteration during the Signaling Process*. </w:t>
      </w:r>
      <w:r w:rsidRPr="00004F9F">
        <w:rPr>
          <w:i/>
          <w:noProof/>
        </w:rPr>
        <w:t>J Biol Chem</w:t>
      </w:r>
      <w:r w:rsidRPr="00004F9F">
        <w:rPr>
          <w:noProof/>
        </w:rPr>
        <w:t xml:space="preserve"> </w:t>
      </w:r>
      <w:r w:rsidRPr="00004F9F">
        <w:rPr>
          <w:b/>
          <w:noProof/>
        </w:rPr>
        <w:t>281</w:t>
      </w:r>
      <w:r w:rsidRPr="00004F9F">
        <w:rPr>
          <w:noProof/>
        </w:rPr>
        <w:t>, 34239-34245 (2006).</w:t>
      </w:r>
    </w:p>
    <w:p w14:paraId="2F73D527" w14:textId="14846F3B" w:rsidR="00004F9F" w:rsidRPr="00004F9F" w:rsidRDefault="00004F9F" w:rsidP="00004F9F">
      <w:pPr>
        <w:pStyle w:val="EndNoteBibliography"/>
        <w:ind w:left="720" w:hanging="720"/>
        <w:rPr>
          <w:noProof/>
        </w:rPr>
      </w:pPr>
      <w:r w:rsidRPr="00004F9F">
        <w:rPr>
          <w:noProof/>
        </w:rPr>
        <w:t>68.</w:t>
      </w:r>
      <w:r w:rsidRPr="00004F9F">
        <w:rPr>
          <w:noProof/>
        </w:rPr>
        <w:tab/>
        <w:t>Matsunami‐Nakamura R</w:t>
      </w:r>
      <w:r w:rsidRPr="00004F9F">
        <w:rPr>
          <w:i/>
          <w:noProof/>
        </w:rPr>
        <w:t>, et al.</w:t>
      </w:r>
      <w:r w:rsidRPr="00004F9F">
        <w:rPr>
          <w:noProof/>
        </w:rPr>
        <w:t xml:space="preserve"> Key determinants for signaling in the sensory rhodopsin II/transducer complex are different between Halobacterium salinarum and Natronomonas pharaonis. </w:t>
      </w:r>
      <w:r w:rsidRPr="00004F9F">
        <w:rPr>
          <w:i/>
          <w:noProof/>
        </w:rPr>
        <w:t>FEBS Lett</w:t>
      </w:r>
      <w:r w:rsidRPr="00004F9F">
        <w:rPr>
          <w:noProof/>
        </w:rPr>
        <w:t xml:space="preserve"> </w:t>
      </w:r>
      <w:r w:rsidRPr="00004F9F">
        <w:rPr>
          <w:b/>
          <w:noProof/>
        </w:rPr>
        <w:t>597</w:t>
      </w:r>
      <w:r w:rsidRPr="00004F9F">
        <w:rPr>
          <w:noProof/>
        </w:rPr>
        <w:t>, 2334-2344 (2023).</w:t>
      </w:r>
    </w:p>
    <w:p w14:paraId="05705410" w14:textId="37ABE5DA" w:rsidR="00004F9F" w:rsidRPr="00004F9F" w:rsidRDefault="00004F9F" w:rsidP="00004F9F">
      <w:pPr>
        <w:pStyle w:val="EndNoteBibliography"/>
        <w:ind w:left="720" w:hanging="720"/>
        <w:rPr>
          <w:noProof/>
        </w:rPr>
      </w:pPr>
      <w:r w:rsidRPr="00004F9F">
        <w:rPr>
          <w:noProof/>
        </w:rPr>
        <w:t>69.</w:t>
      </w:r>
      <w:r w:rsidRPr="00004F9F">
        <w:rPr>
          <w:noProof/>
        </w:rPr>
        <w:tab/>
        <w:t xml:space="preserve">Mukherjee S, Hegemann P, Broser M. Enzymerhodopsins: novel photoregulated catalysts for optogenetics. </w:t>
      </w:r>
      <w:r w:rsidRPr="00004F9F">
        <w:rPr>
          <w:i/>
          <w:noProof/>
        </w:rPr>
        <w:t>Curr Opin Struct Biol</w:t>
      </w:r>
      <w:r w:rsidRPr="00004F9F">
        <w:rPr>
          <w:noProof/>
        </w:rPr>
        <w:t xml:space="preserve"> </w:t>
      </w:r>
      <w:r w:rsidRPr="00004F9F">
        <w:rPr>
          <w:b/>
          <w:noProof/>
        </w:rPr>
        <w:t>57</w:t>
      </w:r>
      <w:r w:rsidRPr="00004F9F">
        <w:rPr>
          <w:noProof/>
        </w:rPr>
        <w:t>, 118-126 (2019).</w:t>
      </w:r>
    </w:p>
    <w:p w14:paraId="168C261F" w14:textId="589DB79B" w:rsidR="00004F9F" w:rsidRPr="00D742D4" w:rsidRDefault="00004F9F" w:rsidP="00004F9F">
      <w:pPr>
        <w:pStyle w:val="EndNoteBibliography"/>
        <w:ind w:left="720" w:hanging="720"/>
        <w:rPr>
          <w:noProof/>
          <w:lang w:val="de-CH"/>
          <w:rPrChange w:id="101" w:author="Flurin Hidber" w:date="2026-01-22T09:29:00Z" w16du:dateUtc="2026-01-22T08:29:00Z">
            <w:rPr>
              <w:noProof/>
            </w:rPr>
          </w:rPrChange>
        </w:rPr>
      </w:pPr>
      <w:r w:rsidRPr="00004F9F">
        <w:rPr>
          <w:noProof/>
        </w:rPr>
        <w:t>70.</w:t>
      </w:r>
      <w:r w:rsidRPr="00004F9F">
        <w:rPr>
          <w:noProof/>
        </w:rPr>
        <w:tab/>
        <w:t>Broser M</w:t>
      </w:r>
      <w:r w:rsidRPr="00004F9F">
        <w:rPr>
          <w:i/>
          <w:noProof/>
        </w:rPr>
        <w:t>, et al.</w:t>
      </w:r>
      <w:r w:rsidRPr="00004F9F">
        <w:rPr>
          <w:noProof/>
        </w:rPr>
        <w:t xml:space="preserve"> NeoR, a near-infrared absorbing rhodopsin. </w:t>
      </w:r>
      <w:r w:rsidRPr="00D742D4">
        <w:rPr>
          <w:i/>
          <w:noProof/>
          <w:lang w:val="de-CH"/>
          <w:rPrChange w:id="102" w:author="Flurin Hidber" w:date="2026-01-22T09:29:00Z" w16du:dateUtc="2026-01-22T08:29:00Z">
            <w:rPr>
              <w:i/>
              <w:noProof/>
            </w:rPr>
          </w:rPrChange>
        </w:rPr>
        <w:t>Nat Commun</w:t>
      </w:r>
      <w:r w:rsidRPr="00D742D4">
        <w:rPr>
          <w:noProof/>
          <w:lang w:val="de-CH"/>
          <w:rPrChange w:id="103" w:author="Flurin Hidber" w:date="2026-01-22T09:29:00Z" w16du:dateUtc="2026-01-22T08:29:00Z">
            <w:rPr>
              <w:noProof/>
            </w:rPr>
          </w:rPrChange>
        </w:rPr>
        <w:t xml:space="preserve"> </w:t>
      </w:r>
      <w:r w:rsidRPr="00D742D4">
        <w:rPr>
          <w:b/>
          <w:noProof/>
          <w:lang w:val="de-CH"/>
          <w:rPrChange w:id="104" w:author="Flurin Hidber" w:date="2026-01-22T09:29:00Z" w16du:dateUtc="2026-01-22T08:29:00Z">
            <w:rPr>
              <w:b/>
              <w:noProof/>
            </w:rPr>
          </w:rPrChange>
        </w:rPr>
        <w:t>11</w:t>
      </w:r>
      <w:r w:rsidRPr="00D742D4">
        <w:rPr>
          <w:noProof/>
          <w:lang w:val="de-CH"/>
          <w:rPrChange w:id="105" w:author="Flurin Hidber" w:date="2026-01-22T09:29:00Z" w16du:dateUtc="2026-01-22T08:29:00Z">
            <w:rPr>
              <w:noProof/>
            </w:rPr>
          </w:rPrChange>
        </w:rPr>
        <w:t>, 5682 (2020).</w:t>
      </w:r>
    </w:p>
    <w:p w14:paraId="0746358E" w14:textId="3599A63A" w:rsidR="00004F9F" w:rsidRPr="00004F9F" w:rsidRDefault="00004F9F" w:rsidP="00004F9F">
      <w:pPr>
        <w:pStyle w:val="EndNoteBibliography"/>
        <w:ind w:left="720" w:hanging="720"/>
        <w:rPr>
          <w:noProof/>
        </w:rPr>
      </w:pPr>
      <w:r w:rsidRPr="00D742D4">
        <w:rPr>
          <w:noProof/>
          <w:lang w:val="de-CH"/>
          <w:rPrChange w:id="106" w:author="Flurin Hidber" w:date="2026-01-22T09:29:00Z" w16du:dateUtc="2026-01-22T08:29:00Z">
            <w:rPr>
              <w:noProof/>
            </w:rPr>
          </w:rPrChange>
        </w:rPr>
        <w:t>71.</w:t>
      </w:r>
      <w:r w:rsidRPr="00D742D4">
        <w:rPr>
          <w:noProof/>
          <w:lang w:val="de-CH"/>
          <w:rPrChange w:id="107" w:author="Flurin Hidber" w:date="2026-01-22T09:29:00Z" w16du:dateUtc="2026-01-22T08:29:00Z">
            <w:rPr>
              <w:noProof/>
            </w:rPr>
          </w:rPrChange>
        </w:rPr>
        <w:tab/>
        <w:t>Marshel JH</w:t>
      </w:r>
      <w:r w:rsidRPr="00D742D4">
        <w:rPr>
          <w:i/>
          <w:noProof/>
          <w:lang w:val="de-CH"/>
          <w:rPrChange w:id="108" w:author="Flurin Hidber" w:date="2026-01-22T09:29:00Z" w16du:dateUtc="2026-01-22T08:29:00Z">
            <w:rPr>
              <w:i/>
              <w:noProof/>
            </w:rPr>
          </w:rPrChange>
        </w:rPr>
        <w:t>, et al.</w:t>
      </w:r>
      <w:r w:rsidRPr="00D742D4">
        <w:rPr>
          <w:noProof/>
          <w:lang w:val="de-CH"/>
          <w:rPrChange w:id="109" w:author="Flurin Hidber" w:date="2026-01-22T09:29:00Z" w16du:dateUtc="2026-01-22T08:29:00Z">
            <w:rPr>
              <w:noProof/>
            </w:rPr>
          </w:rPrChange>
        </w:rPr>
        <w:t xml:space="preserve"> </w:t>
      </w:r>
      <w:r w:rsidRPr="00004F9F">
        <w:rPr>
          <w:noProof/>
        </w:rPr>
        <w:t xml:space="preserve">Cortical layer–specific critical dynamics triggering perception. </w:t>
      </w:r>
      <w:r w:rsidRPr="00004F9F">
        <w:rPr>
          <w:i/>
          <w:noProof/>
        </w:rPr>
        <w:t>Science</w:t>
      </w:r>
      <w:r w:rsidRPr="00004F9F">
        <w:rPr>
          <w:noProof/>
        </w:rPr>
        <w:t xml:space="preserve"> </w:t>
      </w:r>
      <w:r w:rsidRPr="00004F9F">
        <w:rPr>
          <w:b/>
          <w:noProof/>
        </w:rPr>
        <w:t>365</w:t>
      </w:r>
      <w:r w:rsidRPr="00004F9F">
        <w:rPr>
          <w:noProof/>
        </w:rPr>
        <w:t>,  (2019).</w:t>
      </w:r>
    </w:p>
    <w:p w14:paraId="54E43D2B" w14:textId="628ACEA4" w:rsidR="00004F9F" w:rsidRPr="00004F9F" w:rsidRDefault="00004F9F" w:rsidP="00004F9F">
      <w:pPr>
        <w:pStyle w:val="EndNoteBibliography"/>
        <w:ind w:left="720" w:hanging="720"/>
        <w:rPr>
          <w:noProof/>
        </w:rPr>
      </w:pPr>
      <w:r w:rsidRPr="00004F9F">
        <w:rPr>
          <w:noProof/>
        </w:rPr>
        <w:t>72.</w:t>
      </w:r>
      <w:r w:rsidRPr="00004F9F">
        <w:rPr>
          <w:noProof/>
        </w:rPr>
        <w:tab/>
        <w:t xml:space="preserve">Kishi KE, Kato HE. Pump-like channelrhodopsins: Not just bridging the gap between ion pumps and ion channels. </w:t>
      </w:r>
      <w:r w:rsidRPr="00004F9F">
        <w:rPr>
          <w:i/>
          <w:noProof/>
        </w:rPr>
        <w:t>Curr Opin Struct Biol</w:t>
      </w:r>
      <w:r w:rsidRPr="00004F9F">
        <w:rPr>
          <w:noProof/>
        </w:rPr>
        <w:t xml:space="preserve"> </w:t>
      </w:r>
      <w:r w:rsidRPr="00004F9F">
        <w:rPr>
          <w:b/>
          <w:noProof/>
        </w:rPr>
        <w:t>79</w:t>
      </w:r>
      <w:r w:rsidRPr="00004F9F">
        <w:rPr>
          <w:noProof/>
        </w:rPr>
        <w:t>, 102562 (2023).</w:t>
      </w:r>
    </w:p>
    <w:p w14:paraId="76C4036E" w14:textId="0226660A" w:rsidR="00004F9F" w:rsidRPr="00004F9F" w:rsidRDefault="00004F9F" w:rsidP="00004F9F">
      <w:pPr>
        <w:pStyle w:val="EndNoteBibliography"/>
        <w:ind w:left="720" w:hanging="720"/>
        <w:rPr>
          <w:noProof/>
        </w:rPr>
      </w:pPr>
      <w:r w:rsidRPr="00004F9F">
        <w:rPr>
          <w:noProof/>
        </w:rPr>
        <w:t>73.</w:t>
      </w:r>
      <w:r w:rsidRPr="00004F9F">
        <w:rPr>
          <w:noProof/>
        </w:rPr>
        <w:tab/>
        <w:t>Balashov SP</w:t>
      </w:r>
      <w:r w:rsidRPr="00004F9F">
        <w:rPr>
          <w:i/>
          <w:noProof/>
        </w:rPr>
        <w:t>, et al.</w:t>
      </w:r>
      <w:r w:rsidRPr="00004F9F">
        <w:rPr>
          <w:noProof/>
        </w:rPr>
        <w:t xml:space="preserve"> Effect of the arginine-82 to alanine mutation in bacteriorhodopsin on dark adaptation, proton release, and the photochemical cycle. </w:t>
      </w:r>
      <w:r w:rsidRPr="00004F9F">
        <w:rPr>
          <w:i/>
          <w:noProof/>
        </w:rPr>
        <w:t>Biochemistry</w:t>
      </w:r>
      <w:r w:rsidRPr="00004F9F">
        <w:rPr>
          <w:noProof/>
        </w:rPr>
        <w:t xml:space="preserve"> </w:t>
      </w:r>
      <w:r w:rsidRPr="00004F9F">
        <w:rPr>
          <w:b/>
          <w:noProof/>
        </w:rPr>
        <w:t>32</w:t>
      </w:r>
      <w:r w:rsidRPr="00004F9F">
        <w:rPr>
          <w:noProof/>
        </w:rPr>
        <w:t>, 10331-10343 (1993).</w:t>
      </w:r>
    </w:p>
    <w:p w14:paraId="797CDA8D" w14:textId="162535CC" w:rsidR="00004F9F" w:rsidRPr="00004F9F" w:rsidRDefault="00004F9F" w:rsidP="00004F9F">
      <w:pPr>
        <w:pStyle w:val="EndNoteBibliography"/>
        <w:ind w:left="720" w:hanging="720"/>
        <w:rPr>
          <w:noProof/>
        </w:rPr>
      </w:pPr>
      <w:r w:rsidRPr="00004F9F">
        <w:rPr>
          <w:noProof/>
        </w:rPr>
        <w:t>74.</w:t>
      </w:r>
      <w:r w:rsidRPr="00004F9F">
        <w:rPr>
          <w:noProof/>
        </w:rPr>
        <w:tab/>
        <w:t xml:space="preserve">Ikeura Y, Shimono K, Iwamoto M, Sudo Y, Kamo N. Arg-72 of pharaonis Phoborhodopsin (Sensory Rhodopsin II) is Important for the Maintenance of the Protein Structure in the Solubilized State. </w:t>
      </w:r>
      <w:r w:rsidRPr="00004F9F">
        <w:rPr>
          <w:i/>
          <w:noProof/>
        </w:rPr>
        <w:t>Photochem Photobiol</w:t>
      </w:r>
      <w:r w:rsidRPr="00004F9F">
        <w:rPr>
          <w:noProof/>
        </w:rPr>
        <w:t xml:space="preserve"> </w:t>
      </w:r>
      <w:r w:rsidRPr="00004F9F">
        <w:rPr>
          <w:b/>
          <w:noProof/>
        </w:rPr>
        <w:t>77</w:t>
      </w:r>
      <w:r w:rsidRPr="00004F9F">
        <w:rPr>
          <w:noProof/>
        </w:rPr>
        <w:t>, 96-100 (2003).</w:t>
      </w:r>
    </w:p>
    <w:p w14:paraId="61C34946" w14:textId="2C8D9460" w:rsidR="00004F9F" w:rsidRPr="00004F9F" w:rsidRDefault="00004F9F" w:rsidP="00004F9F">
      <w:pPr>
        <w:pStyle w:val="EndNoteBibliography"/>
        <w:ind w:left="720" w:hanging="720"/>
        <w:rPr>
          <w:noProof/>
        </w:rPr>
      </w:pPr>
      <w:r w:rsidRPr="00004F9F">
        <w:rPr>
          <w:noProof/>
        </w:rPr>
        <w:t>75.</w:t>
      </w:r>
      <w:r w:rsidRPr="00004F9F">
        <w:rPr>
          <w:noProof/>
        </w:rPr>
        <w:tab/>
        <w:t xml:space="preserve">Vogt A, Guo Y, Tsunoda SP, Kateriya S, Elstner M, Hegemann P. Conversion of a light-driven proton pump into a light-gated ion channel. </w:t>
      </w:r>
      <w:r w:rsidRPr="00004F9F">
        <w:rPr>
          <w:i/>
          <w:noProof/>
        </w:rPr>
        <w:t>Sci Rep</w:t>
      </w:r>
      <w:r w:rsidRPr="00004F9F">
        <w:rPr>
          <w:noProof/>
        </w:rPr>
        <w:t xml:space="preserve"> </w:t>
      </w:r>
      <w:r w:rsidRPr="00004F9F">
        <w:rPr>
          <w:b/>
          <w:noProof/>
        </w:rPr>
        <w:t>5</w:t>
      </w:r>
      <w:r w:rsidRPr="00004F9F">
        <w:rPr>
          <w:noProof/>
        </w:rPr>
        <w:t>, 16450 (2015).</w:t>
      </w:r>
    </w:p>
    <w:p w14:paraId="2CF5E20B" w14:textId="4E81F95F" w:rsidR="00004F9F" w:rsidRPr="00004F9F" w:rsidRDefault="00004F9F" w:rsidP="00004F9F">
      <w:pPr>
        <w:pStyle w:val="EndNoteBibliography"/>
        <w:ind w:left="720" w:hanging="720"/>
        <w:rPr>
          <w:noProof/>
        </w:rPr>
      </w:pPr>
      <w:r w:rsidRPr="00004F9F">
        <w:rPr>
          <w:noProof/>
        </w:rPr>
        <w:t>76.</w:t>
      </w:r>
      <w:r w:rsidRPr="00004F9F">
        <w:rPr>
          <w:noProof/>
        </w:rPr>
        <w:tab/>
        <w:t>Buhl E</w:t>
      </w:r>
      <w:r w:rsidRPr="00004F9F">
        <w:rPr>
          <w:i/>
          <w:noProof/>
        </w:rPr>
        <w:t>, et al.</w:t>
      </w:r>
      <w:r w:rsidRPr="00004F9F">
        <w:rPr>
          <w:noProof/>
        </w:rPr>
        <w:t xml:space="preserve"> Assessing the Role of R120 in the Gating of CrChR2 by Time-Resolved Spectroscopy from Femtoseconds to Seconds. </w:t>
      </w:r>
      <w:r w:rsidRPr="00004F9F">
        <w:rPr>
          <w:i/>
          <w:noProof/>
        </w:rPr>
        <w:t>J Am Chem Soc</w:t>
      </w:r>
      <w:r w:rsidRPr="00004F9F">
        <w:rPr>
          <w:noProof/>
        </w:rPr>
        <w:t xml:space="preserve"> </w:t>
      </w:r>
      <w:r w:rsidRPr="00004F9F">
        <w:rPr>
          <w:b/>
          <w:noProof/>
        </w:rPr>
        <w:t>145</w:t>
      </w:r>
      <w:r w:rsidRPr="00004F9F">
        <w:rPr>
          <w:noProof/>
        </w:rPr>
        <w:t>, 21832-21840 (2023).</w:t>
      </w:r>
    </w:p>
    <w:p w14:paraId="4DC00766" w14:textId="6B488AD3" w:rsidR="00004F9F" w:rsidRPr="00004F9F" w:rsidRDefault="00004F9F" w:rsidP="00004F9F">
      <w:pPr>
        <w:pStyle w:val="EndNoteBibliography"/>
        <w:ind w:left="720" w:hanging="720"/>
        <w:rPr>
          <w:noProof/>
        </w:rPr>
      </w:pPr>
      <w:r w:rsidRPr="00004F9F">
        <w:rPr>
          <w:noProof/>
        </w:rPr>
        <w:lastRenderedPageBreak/>
        <w:t>77.</w:t>
      </w:r>
      <w:r w:rsidRPr="00004F9F">
        <w:rPr>
          <w:noProof/>
        </w:rPr>
        <w:tab/>
        <w:t xml:space="preserve">Louca S, Mazel F, Doebeli M, Parfrey LW. A census-based estimate of Earth's bacterial and archaeal diversity. </w:t>
      </w:r>
      <w:r w:rsidRPr="00004F9F">
        <w:rPr>
          <w:i/>
          <w:noProof/>
        </w:rPr>
        <w:t>PLoS Biol</w:t>
      </w:r>
      <w:r w:rsidRPr="00004F9F">
        <w:rPr>
          <w:noProof/>
        </w:rPr>
        <w:t xml:space="preserve"> </w:t>
      </w:r>
      <w:r w:rsidRPr="00004F9F">
        <w:rPr>
          <w:b/>
          <w:noProof/>
        </w:rPr>
        <w:t>17</w:t>
      </w:r>
      <w:r w:rsidRPr="00004F9F">
        <w:rPr>
          <w:noProof/>
        </w:rPr>
        <w:t>, e3000106 (2019).</w:t>
      </w:r>
    </w:p>
    <w:p w14:paraId="186EC2A5" w14:textId="5902AE45" w:rsidR="00004F9F" w:rsidRPr="00004F9F" w:rsidRDefault="00004F9F" w:rsidP="00004F9F">
      <w:pPr>
        <w:pStyle w:val="EndNoteBibliography"/>
        <w:ind w:left="720" w:hanging="720"/>
        <w:rPr>
          <w:noProof/>
        </w:rPr>
      </w:pPr>
      <w:r w:rsidRPr="00004F9F">
        <w:rPr>
          <w:noProof/>
        </w:rPr>
        <w:t>78.</w:t>
      </w:r>
      <w:r w:rsidRPr="00004F9F">
        <w:rPr>
          <w:noProof/>
        </w:rPr>
        <w:tab/>
        <w:t xml:space="preserve">Locey KJ, Lennon JT. Scaling laws predict global microbial diversity. </w:t>
      </w:r>
      <w:r w:rsidRPr="00004F9F">
        <w:rPr>
          <w:i/>
          <w:noProof/>
        </w:rPr>
        <w:t>Proc Natl Acad Sci</w:t>
      </w:r>
      <w:r w:rsidRPr="00004F9F">
        <w:rPr>
          <w:noProof/>
        </w:rPr>
        <w:t xml:space="preserve"> </w:t>
      </w:r>
      <w:r w:rsidRPr="00004F9F">
        <w:rPr>
          <w:b/>
          <w:noProof/>
        </w:rPr>
        <w:t>113</w:t>
      </w:r>
      <w:r w:rsidRPr="00004F9F">
        <w:rPr>
          <w:noProof/>
        </w:rPr>
        <w:t>, 5970-5975 (2016).</w:t>
      </w:r>
    </w:p>
    <w:p w14:paraId="0D60C7E5" w14:textId="56E48361" w:rsidR="00004F9F" w:rsidRPr="00004F9F" w:rsidRDefault="00004F9F" w:rsidP="00004F9F">
      <w:pPr>
        <w:pStyle w:val="EndNoteBibliography"/>
        <w:ind w:left="720" w:hanging="720"/>
        <w:rPr>
          <w:noProof/>
        </w:rPr>
      </w:pPr>
      <w:r w:rsidRPr="00004F9F">
        <w:rPr>
          <w:noProof/>
        </w:rPr>
        <w:t>79.</w:t>
      </w:r>
      <w:r w:rsidRPr="00004F9F">
        <w:rPr>
          <w:noProof/>
        </w:rPr>
        <w:tab/>
        <w:t xml:space="preserve">Shen W, Lees JA, Iqbal Z. Efficient sequence alignment against millions of prokaryotic genomes with LexicMap. </w:t>
      </w:r>
      <w:r w:rsidRPr="00004F9F">
        <w:rPr>
          <w:i/>
          <w:noProof/>
        </w:rPr>
        <w:t>Nat Biotechnol</w:t>
      </w:r>
      <w:r w:rsidRPr="00004F9F">
        <w:rPr>
          <w:noProof/>
        </w:rPr>
        <w:t>, 1-8 (2025).</w:t>
      </w:r>
    </w:p>
    <w:p w14:paraId="0BFA1015" w14:textId="1790F2D0" w:rsidR="00004F9F" w:rsidRPr="00004F9F" w:rsidRDefault="00004F9F" w:rsidP="00004F9F">
      <w:pPr>
        <w:pStyle w:val="EndNoteBibliography"/>
        <w:ind w:left="720" w:hanging="720"/>
        <w:rPr>
          <w:noProof/>
        </w:rPr>
      </w:pPr>
      <w:r w:rsidRPr="00004F9F">
        <w:rPr>
          <w:noProof/>
        </w:rPr>
        <w:t>80.</w:t>
      </w:r>
      <w:r w:rsidRPr="00004F9F">
        <w:rPr>
          <w:noProof/>
        </w:rPr>
        <w:tab/>
        <w:t xml:space="preserve">Nagata T, Inoue K. Rhodopsins at a glance. </w:t>
      </w:r>
      <w:r w:rsidRPr="00004F9F">
        <w:rPr>
          <w:i/>
          <w:noProof/>
        </w:rPr>
        <w:t>J Cell Sci</w:t>
      </w:r>
      <w:r w:rsidRPr="00004F9F">
        <w:rPr>
          <w:noProof/>
        </w:rPr>
        <w:t xml:space="preserve"> </w:t>
      </w:r>
      <w:r w:rsidRPr="00004F9F">
        <w:rPr>
          <w:b/>
          <w:noProof/>
        </w:rPr>
        <w:t>134</w:t>
      </w:r>
      <w:r w:rsidRPr="00004F9F">
        <w:rPr>
          <w:noProof/>
        </w:rPr>
        <w:t>,  (2021).</w:t>
      </w:r>
    </w:p>
    <w:p w14:paraId="1947AD47" w14:textId="2EBFCF7C" w:rsidR="00004F9F" w:rsidRPr="00004F9F" w:rsidRDefault="00004F9F" w:rsidP="00004F9F">
      <w:pPr>
        <w:pStyle w:val="EndNoteBibliography"/>
        <w:ind w:left="720" w:hanging="720"/>
        <w:rPr>
          <w:noProof/>
        </w:rPr>
      </w:pPr>
      <w:r w:rsidRPr="00004F9F">
        <w:rPr>
          <w:noProof/>
        </w:rPr>
        <w:t>81.</w:t>
      </w:r>
      <w:r w:rsidRPr="00004F9F">
        <w:rPr>
          <w:noProof/>
        </w:rPr>
        <w:tab/>
        <w:t>Morizumi T</w:t>
      </w:r>
      <w:r w:rsidRPr="00004F9F">
        <w:rPr>
          <w:i/>
          <w:noProof/>
        </w:rPr>
        <w:t>, et al.</w:t>
      </w:r>
      <w:r w:rsidRPr="00004F9F">
        <w:rPr>
          <w:noProof/>
        </w:rPr>
        <w:t xml:space="preserve"> X-ray Crystallographic Structure and Oligomerization of Gloeobacter Rhodopsin. </w:t>
      </w:r>
      <w:r w:rsidRPr="00004F9F">
        <w:rPr>
          <w:i/>
          <w:noProof/>
        </w:rPr>
        <w:t>Sci Rep</w:t>
      </w:r>
      <w:r w:rsidRPr="00004F9F">
        <w:rPr>
          <w:noProof/>
        </w:rPr>
        <w:t xml:space="preserve"> </w:t>
      </w:r>
      <w:r w:rsidRPr="00004F9F">
        <w:rPr>
          <w:b/>
          <w:noProof/>
        </w:rPr>
        <w:t>9</w:t>
      </w:r>
      <w:r w:rsidRPr="00004F9F">
        <w:rPr>
          <w:noProof/>
        </w:rPr>
        <w:t>, 11283 (2019).</w:t>
      </w:r>
    </w:p>
    <w:p w14:paraId="338F4223" w14:textId="0F878B30" w:rsidR="00004F9F" w:rsidRPr="00004F9F" w:rsidRDefault="00004F9F" w:rsidP="00004F9F">
      <w:pPr>
        <w:pStyle w:val="EndNoteBibliography"/>
        <w:ind w:left="720" w:hanging="720"/>
        <w:rPr>
          <w:noProof/>
        </w:rPr>
      </w:pPr>
      <w:r w:rsidRPr="00004F9F">
        <w:rPr>
          <w:noProof/>
        </w:rPr>
        <w:t>82.</w:t>
      </w:r>
      <w:r w:rsidRPr="00004F9F">
        <w:rPr>
          <w:noProof/>
        </w:rPr>
        <w:tab/>
        <w:t>Sasaki T</w:t>
      </w:r>
      <w:r w:rsidRPr="00004F9F">
        <w:rPr>
          <w:i/>
          <w:noProof/>
        </w:rPr>
        <w:t>, et al.</w:t>
      </w:r>
      <w:r w:rsidRPr="00004F9F">
        <w:rPr>
          <w:noProof/>
        </w:rPr>
        <w:t xml:space="preserve"> Halorhodopsin from Natronomonas pharaonis Forms a Trimer Even in the Presence of a Detergent, Dodecyl‐β‐d‐maltoside. </w:t>
      </w:r>
      <w:r w:rsidRPr="00004F9F">
        <w:rPr>
          <w:i/>
          <w:noProof/>
        </w:rPr>
        <w:t>Photochem Photobiol</w:t>
      </w:r>
      <w:r w:rsidRPr="00004F9F">
        <w:rPr>
          <w:noProof/>
        </w:rPr>
        <w:t xml:space="preserve"> </w:t>
      </w:r>
      <w:r w:rsidRPr="00004F9F">
        <w:rPr>
          <w:b/>
          <w:noProof/>
        </w:rPr>
        <w:t>85</w:t>
      </w:r>
      <w:r w:rsidRPr="00004F9F">
        <w:rPr>
          <w:noProof/>
        </w:rPr>
        <w:t>, 130-136 (2009).</w:t>
      </w:r>
    </w:p>
    <w:p w14:paraId="486DB30B" w14:textId="5DF35A52" w:rsidR="00004F9F" w:rsidRPr="00004F9F" w:rsidRDefault="00004F9F" w:rsidP="00004F9F">
      <w:pPr>
        <w:pStyle w:val="EndNoteBibliography"/>
        <w:ind w:left="720" w:hanging="720"/>
        <w:rPr>
          <w:noProof/>
        </w:rPr>
      </w:pPr>
      <w:r w:rsidRPr="00004F9F">
        <w:rPr>
          <w:noProof/>
        </w:rPr>
        <w:t>83.</w:t>
      </w:r>
      <w:r w:rsidRPr="00004F9F">
        <w:rPr>
          <w:noProof/>
        </w:rPr>
        <w:tab/>
        <w:t xml:space="preserve">Škrinjar P, Eberhardt J, Durairaj J, Schwede T. Have protein-ligand co-folding methods moved beyond memorisation? </w:t>
      </w:r>
      <w:r w:rsidRPr="00004F9F">
        <w:rPr>
          <w:i/>
          <w:noProof/>
        </w:rPr>
        <w:t>bioRxiv</w:t>
      </w:r>
      <w:r w:rsidRPr="00004F9F">
        <w:rPr>
          <w:noProof/>
        </w:rPr>
        <w:t>, 2025.2002.2003.636309 (2025).</w:t>
      </w:r>
    </w:p>
    <w:p w14:paraId="5C1AF725" w14:textId="5BDCEA3B" w:rsidR="00004F9F" w:rsidRPr="00004F9F" w:rsidRDefault="00004F9F" w:rsidP="00004F9F">
      <w:pPr>
        <w:pStyle w:val="EndNoteBibliography"/>
        <w:ind w:left="720" w:hanging="720"/>
        <w:rPr>
          <w:noProof/>
        </w:rPr>
      </w:pPr>
      <w:r w:rsidRPr="00004F9F">
        <w:rPr>
          <w:noProof/>
        </w:rPr>
        <w:t>84.</w:t>
      </w:r>
      <w:r w:rsidRPr="00004F9F">
        <w:rPr>
          <w:noProof/>
        </w:rPr>
        <w:tab/>
        <w:t xml:space="preserve">Heo L, Feig M. Multi-state modeling of G-protein coupled receptors at experimental accuracy. </w:t>
      </w:r>
      <w:r w:rsidRPr="00004F9F">
        <w:rPr>
          <w:i/>
          <w:noProof/>
        </w:rPr>
        <w:t>Proteins</w:t>
      </w:r>
      <w:r w:rsidRPr="00004F9F">
        <w:rPr>
          <w:noProof/>
        </w:rPr>
        <w:t xml:space="preserve"> </w:t>
      </w:r>
      <w:r w:rsidRPr="00004F9F">
        <w:rPr>
          <w:b/>
          <w:noProof/>
        </w:rPr>
        <w:t>90</w:t>
      </w:r>
      <w:r w:rsidRPr="00004F9F">
        <w:rPr>
          <w:noProof/>
        </w:rPr>
        <w:t>, 1873-1885 (2022).</w:t>
      </w:r>
    </w:p>
    <w:p w14:paraId="5A6BF739" w14:textId="4512CF98" w:rsidR="00004F9F" w:rsidRPr="00004F9F" w:rsidRDefault="00004F9F" w:rsidP="00004F9F">
      <w:pPr>
        <w:pStyle w:val="EndNoteBibliography"/>
        <w:ind w:left="720" w:hanging="720"/>
        <w:rPr>
          <w:noProof/>
        </w:rPr>
      </w:pPr>
      <w:r w:rsidRPr="00004F9F">
        <w:rPr>
          <w:noProof/>
        </w:rPr>
        <w:t>85.</w:t>
      </w:r>
      <w:r w:rsidRPr="00004F9F">
        <w:rPr>
          <w:noProof/>
        </w:rPr>
        <w:tab/>
        <w:t>Kim YS</w:t>
      </w:r>
      <w:r w:rsidRPr="00004F9F">
        <w:rPr>
          <w:i/>
          <w:noProof/>
        </w:rPr>
        <w:t>, et al.</w:t>
      </w:r>
      <w:r w:rsidRPr="00004F9F">
        <w:rPr>
          <w:noProof/>
        </w:rPr>
        <w:t xml:space="preserve"> Crystal structure of the natural anion-conducting channelrhodopsin GtACR1. </w:t>
      </w:r>
      <w:r w:rsidRPr="00004F9F">
        <w:rPr>
          <w:i/>
          <w:noProof/>
        </w:rPr>
        <w:t>Nature</w:t>
      </w:r>
      <w:r w:rsidRPr="00004F9F">
        <w:rPr>
          <w:noProof/>
        </w:rPr>
        <w:t xml:space="preserve"> </w:t>
      </w:r>
      <w:r w:rsidRPr="00004F9F">
        <w:rPr>
          <w:b/>
          <w:noProof/>
        </w:rPr>
        <w:t>561</w:t>
      </w:r>
      <w:r w:rsidRPr="00004F9F">
        <w:rPr>
          <w:noProof/>
        </w:rPr>
        <w:t>, 343-348 (2018).</w:t>
      </w:r>
    </w:p>
    <w:p w14:paraId="3F06127A" w14:textId="7DB2E537" w:rsidR="00004F9F" w:rsidRPr="00004F9F" w:rsidRDefault="00004F9F" w:rsidP="00004F9F">
      <w:pPr>
        <w:pStyle w:val="EndNoteBibliography"/>
        <w:ind w:left="720" w:hanging="720"/>
        <w:rPr>
          <w:noProof/>
        </w:rPr>
      </w:pPr>
      <w:r w:rsidRPr="00004F9F">
        <w:rPr>
          <w:noProof/>
        </w:rPr>
        <w:t>86.</w:t>
      </w:r>
      <w:r w:rsidRPr="00004F9F">
        <w:rPr>
          <w:noProof/>
        </w:rPr>
        <w:tab/>
        <w:t xml:space="preserve">UniProt C. UniProt: the Universal Protein Knowledgebase in 2023. </w:t>
      </w:r>
      <w:r w:rsidRPr="00004F9F">
        <w:rPr>
          <w:i/>
          <w:noProof/>
        </w:rPr>
        <w:t>Nucleic Acids Res</w:t>
      </w:r>
      <w:r w:rsidRPr="00004F9F">
        <w:rPr>
          <w:noProof/>
        </w:rPr>
        <w:t xml:space="preserve"> </w:t>
      </w:r>
      <w:r w:rsidRPr="00004F9F">
        <w:rPr>
          <w:b/>
          <w:noProof/>
        </w:rPr>
        <w:t>51</w:t>
      </w:r>
      <w:r w:rsidRPr="00004F9F">
        <w:rPr>
          <w:noProof/>
        </w:rPr>
        <w:t>, D523-D531 (2023).</w:t>
      </w:r>
    </w:p>
    <w:p w14:paraId="5762EA46" w14:textId="53105781" w:rsidR="00004F9F" w:rsidRPr="00004F9F" w:rsidRDefault="00004F9F" w:rsidP="00004F9F">
      <w:pPr>
        <w:pStyle w:val="EndNoteBibliography"/>
        <w:ind w:left="720" w:hanging="720"/>
        <w:rPr>
          <w:noProof/>
        </w:rPr>
      </w:pPr>
      <w:r w:rsidRPr="00004F9F">
        <w:rPr>
          <w:noProof/>
        </w:rPr>
        <w:t>87.</w:t>
      </w:r>
      <w:r w:rsidRPr="00004F9F">
        <w:rPr>
          <w:noProof/>
        </w:rPr>
        <w:tab/>
        <w:t>Keeling PJ</w:t>
      </w:r>
      <w:r w:rsidRPr="00004F9F">
        <w:rPr>
          <w:i/>
          <w:noProof/>
        </w:rPr>
        <w:t>, et al.</w:t>
      </w:r>
      <w:r w:rsidRPr="00004F9F">
        <w:rPr>
          <w:noProof/>
        </w:rPr>
        <w:t xml:space="preserve"> The Marine Microbial Eukaryote Transcriptome Sequencing Project (MMETSP): Illuminating the Functional Diversity of Eukaryotic Life in the Oceans through Transcriptome Sequencing. </w:t>
      </w:r>
      <w:r w:rsidRPr="00004F9F">
        <w:rPr>
          <w:i/>
          <w:noProof/>
        </w:rPr>
        <w:t>PLoS Biol</w:t>
      </w:r>
      <w:r w:rsidRPr="00004F9F">
        <w:rPr>
          <w:noProof/>
        </w:rPr>
        <w:t xml:space="preserve"> </w:t>
      </w:r>
      <w:r w:rsidRPr="00004F9F">
        <w:rPr>
          <w:b/>
          <w:noProof/>
        </w:rPr>
        <w:t>12</w:t>
      </w:r>
      <w:r w:rsidRPr="00004F9F">
        <w:rPr>
          <w:noProof/>
        </w:rPr>
        <w:t>, e1001889 (2014).</w:t>
      </w:r>
    </w:p>
    <w:p w14:paraId="55ABB9B4" w14:textId="34F9D8B0" w:rsidR="00004F9F" w:rsidRPr="00004F9F" w:rsidRDefault="00004F9F" w:rsidP="00004F9F">
      <w:pPr>
        <w:pStyle w:val="EndNoteBibliography"/>
        <w:ind w:left="720" w:hanging="720"/>
        <w:rPr>
          <w:noProof/>
        </w:rPr>
      </w:pPr>
      <w:r w:rsidRPr="00004F9F">
        <w:rPr>
          <w:noProof/>
        </w:rPr>
        <w:t>88.</w:t>
      </w:r>
      <w:r w:rsidRPr="00004F9F">
        <w:rPr>
          <w:noProof/>
        </w:rPr>
        <w:tab/>
        <w:t xml:space="preserve">Katoh K, Standley DM. MAFFT Multiple Sequence Alignment Software Version 7: Improvements in Performance and Usability. </w:t>
      </w:r>
      <w:r w:rsidRPr="00004F9F">
        <w:rPr>
          <w:i/>
          <w:noProof/>
        </w:rPr>
        <w:t>Mol Biol Evol</w:t>
      </w:r>
      <w:r w:rsidRPr="00004F9F">
        <w:rPr>
          <w:noProof/>
        </w:rPr>
        <w:t xml:space="preserve"> </w:t>
      </w:r>
      <w:r w:rsidRPr="00004F9F">
        <w:rPr>
          <w:b/>
          <w:noProof/>
        </w:rPr>
        <w:t>30</w:t>
      </w:r>
      <w:r w:rsidRPr="00004F9F">
        <w:rPr>
          <w:noProof/>
        </w:rPr>
        <w:t>, 772-780 (2013).</w:t>
      </w:r>
    </w:p>
    <w:p w14:paraId="26EF9777" w14:textId="6FFAB632" w:rsidR="00004F9F" w:rsidRPr="00004F9F" w:rsidRDefault="00004F9F" w:rsidP="00004F9F">
      <w:pPr>
        <w:pStyle w:val="EndNoteBibliography"/>
        <w:ind w:left="720" w:hanging="720"/>
        <w:rPr>
          <w:noProof/>
        </w:rPr>
      </w:pPr>
      <w:r w:rsidRPr="00004F9F">
        <w:rPr>
          <w:noProof/>
        </w:rPr>
        <w:t>89.</w:t>
      </w:r>
      <w:r w:rsidRPr="00004F9F">
        <w:rPr>
          <w:noProof/>
        </w:rPr>
        <w:tab/>
        <w:t xml:space="preserve">Potter SC, Luciani A, Eddy SR, Park Y, Lopez R, Finn RD. HMMER web server: 2018 update. </w:t>
      </w:r>
      <w:r w:rsidRPr="00004F9F">
        <w:rPr>
          <w:i/>
          <w:noProof/>
        </w:rPr>
        <w:t>Nucleic Acids Res</w:t>
      </w:r>
      <w:r w:rsidRPr="00004F9F">
        <w:rPr>
          <w:noProof/>
        </w:rPr>
        <w:t xml:space="preserve"> </w:t>
      </w:r>
      <w:r w:rsidRPr="00004F9F">
        <w:rPr>
          <w:b/>
          <w:noProof/>
        </w:rPr>
        <w:t>46</w:t>
      </w:r>
      <w:r w:rsidRPr="00004F9F">
        <w:rPr>
          <w:noProof/>
        </w:rPr>
        <w:t>, W200-W204 (2018).</w:t>
      </w:r>
    </w:p>
    <w:p w14:paraId="306A78D5" w14:textId="002C8957" w:rsidR="00004F9F" w:rsidRPr="00004F9F" w:rsidRDefault="00004F9F" w:rsidP="00004F9F">
      <w:pPr>
        <w:pStyle w:val="EndNoteBibliography"/>
        <w:ind w:left="720" w:hanging="720"/>
        <w:rPr>
          <w:noProof/>
        </w:rPr>
      </w:pPr>
      <w:r w:rsidRPr="00004F9F">
        <w:rPr>
          <w:noProof/>
        </w:rPr>
        <w:t>90.</w:t>
      </w:r>
      <w:r w:rsidRPr="00004F9F">
        <w:rPr>
          <w:noProof/>
        </w:rPr>
        <w:tab/>
        <w:t xml:space="preserve">Li W, Godzik A. Cd-hit: a fast program for clustering and comparing large sets of protein or nucleotide sequences. </w:t>
      </w:r>
      <w:r w:rsidRPr="00004F9F">
        <w:rPr>
          <w:i/>
          <w:noProof/>
        </w:rPr>
        <w:t>Bioinformatics</w:t>
      </w:r>
      <w:r w:rsidRPr="00004F9F">
        <w:rPr>
          <w:noProof/>
        </w:rPr>
        <w:t xml:space="preserve"> </w:t>
      </w:r>
      <w:r w:rsidRPr="00004F9F">
        <w:rPr>
          <w:b/>
          <w:noProof/>
        </w:rPr>
        <w:t>22</w:t>
      </w:r>
      <w:r w:rsidRPr="00004F9F">
        <w:rPr>
          <w:noProof/>
        </w:rPr>
        <w:t>, 1658-1659 (2006).</w:t>
      </w:r>
    </w:p>
    <w:p w14:paraId="743DAE64" w14:textId="479D74BE" w:rsidR="00004F9F" w:rsidRPr="00004F9F" w:rsidRDefault="00004F9F" w:rsidP="00004F9F">
      <w:pPr>
        <w:pStyle w:val="EndNoteBibliography"/>
        <w:ind w:left="720" w:hanging="720"/>
        <w:rPr>
          <w:noProof/>
        </w:rPr>
      </w:pPr>
      <w:r w:rsidRPr="00004F9F">
        <w:rPr>
          <w:noProof/>
        </w:rPr>
        <w:t>91.</w:t>
      </w:r>
      <w:r w:rsidRPr="00004F9F">
        <w:rPr>
          <w:noProof/>
        </w:rPr>
        <w:tab/>
        <w:t xml:space="preserve">Zhang C, Shine M, Pyle AM, Zhang Y. US-align: universal structure alignments of proteins, nucleic acids, and macromolecular complexes. </w:t>
      </w:r>
      <w:r w:rsidRPr="00004F9F">
        <w:rPr>
          <w:i/>
          <w:noProof/>
        </w:rPr>
        <w:t>Nat Methods</w:t>
      </w:r>
      <w:r w:rsidRPr="00004F9F">
        <w:rPr>
          <w:noProof/>
        </w:rPr>
        <w:t xml:space="preserve"> </w:t>
      </w:r>
      <w:r w:rsidRPr="00004F9F">
        <w:rPr>
          <w:b/>
          <w:noProof/>
        </w:rPr>
        <w:t>19</w:t>
      </w:r>
      <w:r w:rsidRPr="00004F9F">
        <w:rPr>
          <w:noProof/>
        </w:rPr>
        <w:t>, 1109-1115 (2022).</w:t>
      </w:r>
    </w:p>
    <w:p w14:paraId="7A14A01C" w14:textId="7E948852" w:rsidR="00004F9F" w:rsidRPr="00004F9F" w:rsidRDefault="00004F9F" w:rsidP="00004F9F">
      <w:pPr>
        <w:pStyle w:val="EndNoteBibliography"/>
        <w:ind w:left="720" w:hanging="720"/>
        <w:rPr>
          <w:noProof/>
        </w:rPr>
      </w:pPr>
      <w:r w:rsidRPr="00004F9F">
        <w:rPr>
          <w:noProof/>
        </w:rPr>
        <w:t>92.</w:t>
      </w:r>
      <w:r w:rsidRPr="00004F9F">
        <w:rPr>
          <w:noProof/>
        </w:rPr>
        <w:tab/>
        <w:t xml:space="preserve">Steinegger M, Soding J. MMseqs2 enables sensitive protein sequence searching for the analysis of massive data sets. </w:t>
      </w:r>
      <w:r w:rsidRPr="00004F9F">
        <w:rPr>
          <w:i/>
          <w:noProof/>
        </w:rPr>
        <w:t>Nat Biotechnol</w:t>
      </w:r>
      <w:r w:rsidRPr="00004F9F">
        <w:rPr>
          <w:noProof/>
        </w:rPr>
        <w:t xml:space="preserve"> </w:t>
      </w:r>
      <w:r w:rsidRPr="00004F9F">
        <w:rPr>
          <w:b/>
          <w:noProof/>
        </w:rPr>
        <w:t>35</w:t>
      </w:r>
      <w:r w:rsidRPr="00004F9F">
        <w:rPr>
          <w:noProof/>
        </w:rPr>
        <w:t>, 1026-1028 (2017).</w:t>
      </w:r>
    </w:p>
    <w:p w14:paraId="443DFCFC" w14:textId="233E9E36" w:rsidR="00004F9F" w:rsidRPr="00004F9F" w:rsidRDefault="00004F9F" w:rsidP="00004F9F">
      <w:pPr>
        <w:pStyle w:val="EndNoteBibliography"/>
        <w:ind w:left="720" w:hanging="720"/>
        <w:rPr>
          <w:noProof/>
        </w:rPr>
      </w:pPr>
      <w:r w:rsidRPr="00004F9F">
        <w:rPr>
          <w:noProof/>
        </w:rPr>
        <w:t>93.</w:t>
      </w:r>
      <w:r w:rsidRPr="00004F9F">
        <w:rPr>
          <w:noProof/>
        </w:rPr>
        <w:tab/>
        <w:t xml:space="preserve">Crooks GE, Hon G, Chandonia J-M, Brenner SE. WebLogo: A Sequence Logo Generator. </w:t>
      </w:r>
      <w:r w:rsidRPr="00004F9F">
        <w:rPr>
          <w:i/>
          <w:noProof/>
        </w:rPr>
        <w:t>Genome Res</w:t>
      </w:r>
      <w:r w:rsidRPr="00004F9F">
        <w:rPr>
          <w:noProof/>
        </w:rPr>
        <w:t xml:space="preserve"> </w:t>
      </w:r>
      <w:r w:rsidRPr="00004F9F">
        <w:rPr>
          <w:b/>
          <w:noProof/>
        </w:rPr>
        <w:t>14</w:t>
      </w:r>
      <w:r w:rsidRPr="00004F9F">
        <w:rPr>
          <w:noProof/>
        </w:rPr>
        <w:t>, 1188-1190 (2004).</w:t>
      </w:r>
    </w:p>
    <w:p w14:paraId="4FEF8D26" w14:textId="6B26A2BC" w:rsidR="004826F7" w:rsidRDefault="00004F9F">
      <w:r>
        <w:fldChar w:fldCharType="end"/>
      </w:r>
    </w:p>
    <w:sectPr w:rsidR="004826F7">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Deupi i Corral, Xavier" w:date="2026-01-21T13:24:00Z" w:initials="XD">
    <w:p w14:paraId="55E6667C" w14:textId="77777777" w:rsidR="00111D6E" w:rsidRDefault="00111D6E" w:rsidP="00111D6E">
      <w:pPr>
        <w:jc w:val="left"/>
      </w:pPr>
      <w:r>
        <w:rPr>
          <w:rStyle w:val="CommentReference"/>
        </w:rPr>
        <w:annotationRef/>
      </w:r>
      <w:r>
        <w:t>Hideaki:</w:t>
      </w:r>
    </w:p>
    <w:p w14:paraId="02F67D44" w14:textId="77777777" w:rsidR="00111D6E" w:rsidRDefault="00111D6E" w:rsidP="00111D6E">
      <w:pPr>
        <w:jc w:val="left"/>
      </w:pPr>
      <w:r>
        <w:t>@Xavier, Flurin</w:t>
      </w:r>
    </w:p>
    <w:p w14:paraId="4530417D" w14:textId="77777777" w:rsidR="00111D6E" w:rsidRDefault="00111D6E" w:rsidP="00111D6E">
      <w:pPr>
        <w:jc w:val="left"/>
      </w:pPr>
    </w:p>
    <w:p w14:paraId="674D438F" w14:textId="77777777" w:rsidR="00111D6E" w:rsidRDefault="00111D6E" w:rsidP="00111D6E">
      <w:pPr>
        <w:jc w:val="left"/>
      </w:pPr>
      <w:r>
        <w:t>GRN-MR certainly works, but I have been wondering whether we could make the abbreviation even more accessible and easier for the community to adopt. For me, the most important point is that this numbering system is widely used by many researchers in their own papers.</w:t>
      </w:r>
    </w:p>
    <w:p w14:paraId="1A25AC0E" w14:textId="77777777" w:rsidR="00111D6E" w:rsidRDefault="00111D6E" w:rsidP="00111D6E">
      <w:pPr>
        <w:jc w:val="left"/>
      </w:pPr>
    </w:p>
    <w:p w14:paraId="3246462A" w14:textId="77777777" w:rsidR="00111D6E" w:rsidRDefault="00111D6E" w:rsidP="00111D6E">
      <w:pPr>
        <w:jc w:val="left"/>
      </w:pPr>
      <w:r>
        <w:t>With that in mind, I was thinking that an abbreviation that is easier to remember and pronounce might help make it easier for people to use. For example, when other groups use this numbering, writing</w:t>
      </w:r>
    </w:p>
    <w:p w14:paraId="4CFE921F" w14:textId="77777777" w:rsidR="00111D6E" w:rsidRDefault="00111D6E" w:rsidP="00111D6E">
      <w:pPr>
        <w:jc w:val="left"/>
      </w:pPr>
      <w:r>
        <w:t>“D212^7.46 (superscript indicates the GRN-MR system)”</w:t>
      </w:r>
    </w:p>
    <w:p w14:paraId="5D38996F" w14:textId="77777777" w:rsidR="00111D6E" w:rsidRDefault="00111D6E" w:rsidP="00111D6E">
      <w:pPr>
        <w:jc w:val="left"/>
      </w:pPr>
      <w:r>
        <w:t>may feel slightly less intuitive for first-time readers than</w:t>
      </w:r>
    </w:p>
    <w:p w14:paraId="5F631FEC" w14:textId="77777777" w:rsidR="00111D6E" w:rsidRDefault="00111D6E" w:rsidP="00111D6E">
      <w:pPr>
        <w:jc w:val="left"/>
      </w:pPr>
      <w:r>
        <w:t>“D212^7.46 (superscript indicates the GMR numbering system),”</w:t>
      </w:r>
    </w:p>
    <w:p w14:paraId="78CC9073" w14:textId="77777777" w:rsidR="00111D6E" w:rsidRDefault="00111D6E" w:rsidP="00111D6E">
      <w:pPr>
        <w:jc w:val="left"/>
      </w:pPr>
      <w:r>
        <w:t>where the word “numbering” is written out explicitly and the abbreviation itself stays simple.</w:t>
      </w:r>
    </w:p>
    <w:p w14:paraId="5ACE854F" w14:textId="77777777" w:rsidR="00111D6E" w:rsidRDefault="00111D6E" w:rsidP="00111D6E">
      <w:pPr>
        <w:jc w:val="left"/>
      </w:pPr>
    </w:p>
    <w:p w14:paraId="3FDD195E" w14:textId="77777777" w:rsidR="00111D6E" w:rsidRDefault="00111D6E" w:rsidP="00111D6E">
      <w:pPr>
        <w:jc w:val="left"/>
      </w:pPr>
      <w:r>
        <w:t>I do not have a strong preference for GMR specifically, but from a practical standpoint, I was thinking it might be nice to keep the abbreviation short, without hyphens, and ideally limited to three letters. Even if the formal name is generic residue-numbering system for microbial rhodopsins, I do not think we necessarily need to follow the initials strictly. Options like GMR or GRM could work just as well and might be easier for people to remember.</w:t>
      </w:r>
    </w:p>
    <w:p w14:paraId="2022F3AE" w14:textId="77777777" w:rsidR="00111D6E" w:rsidRDefault="00111D6E" w:rsidP="00111D6E">
      <w:pPr>
        <w:jc w:val="left"/>
      </w:pPr>
    </w:p>
    <w:p w14:paraId="77EB2D74" w14:textId="77777777" w:rsidR="00111D6E" w:rsidRDefault="00111D6E" w:rsidP="00111D6E">
      <w:pPr>
        <w:jc w:val="left"/>
      </w:pPr>
      <w:r>
        <w:t>One very minor related point: in the current draft we define the term as “generic residue-numbering system for microbial rhodopsins (GRN-MR),” but later we also use the phrase “GRN-MR system” in several places. That felt slightly redundant to me, since “system” is already part of the full name.</w:t>
      </w:r>
    </w:p>
    <w:p w14:paraId="143BB3C7" w14:textId="77777777" w:rsidR="00111D6E" w:rsidRDefault="00111D6E" w:rsidP="00111D6E">
      <w:pPr>
        <w:jc w:val="left"/>
      </w:pPr>
    </w:p>
    <w:p w14:paraId="74D5F83E" w14:textId="77777777" w:rsidR="00111D6E" w:rsidRDefault="00111D6E" w:rsidP="00111D6E">
      <w:pPr>
        <w:jc w:val="left"/>
      </w:pPr>
      <w:r>
        <w:t>I would love to hear what you think, and I am very open to other ideas.</w:t>
      </w:r>
    </w:p>
  </w:comment>
  <w:comment w:id="3" w:author="Deupi i Corral, Xavier" w:date="2026-01-21T13:32:00Z" w:initials="XD">
    <w:p w14:paraId="18BCC970" w14:textId="77777777" w:rsidR="004C244A" w:rsidRDefault="004C244A" w:rsidP="004C244A">
      <w:pPr>
        <w:jc w:val="left"/>
      </w:pPr>
      <w:r>
        <w:rPr>
          <w:rStyle w:val="CommentReference"/>
        </w:rPr>
        <w:annotationRef/>
      </w:r>
      <w:r>
        <w:t>Xavi:</w:t>
      </w:r>
    </w:p>
    <w:p w14:paraId="1D889266" w14:textId="77777777" w:rsidR="004C244A" w:rsidRDefault="004C244A" w:rsidP="004C244A">
      <w:pPr>
        <w:jc w:val="left"/>
      </w:pPr>
      <w:r>
        <w:t>Of course, GRN-MR is a suggestion and I love to discuss this point.</w:t>
      </w:r>
    </w:p>
    <w:p w14:paraId="1B651C30" w14:textId="77777777" w:rsidR="004C244A" w:rsidRDefault="004C244A" w:rsidP="004C244A">
      <w:pPr>
        <w:jc w:val="left"/>
      </w:pPr>
    </w:p>
    <w:p w14:paraId="10F71BB5" w14:textId="77777777" w:rsidR="004C244A" w:rsidRDefault="004C244A" w:rsidP="004C244A">
      <w:pPr>
        <w:jc w:val="left"/>
      </w:pPr>
      <w:r>
        <w:t>I see what you mean. You want something like the "BW numbering system". But in most cases numbering systems do not have 'catchy' names: e.g., the GPCRdb numbering system for GPCRs, for G proteins, and for arrestins, or the GAIN-GRN system for adhesion GPCRs.</w:t>
      </w:r>
    </w:p>
    <w:p w14:paraId="72EEA00E" w14:textId="77777777" w:rsidR="004C244A" w:rsidRDefault="004C244A" w:rsidP="004C244A">
      <w:pPr>
        <w:jc w:val="left"/>
      </w:pPr>
    </w:p>
    <w:p w14:paraId="477F26DB" w14:textId="77777777" w:rsidR="004C244A" w:rsidRDefault="004C244A" w:rsidP="004C244A">
      <w:pPr>
        <w:jc w:val="left"/>
      </w:pPr>
      <w:r>
        <w:t>Flurin and I tend to agree with this trend, not using a bespoke name for the system and just call it what it is, a GRN for microbial rhodopsins.</w:t>
      </w:r>
    </w:p>
    <w:p w14:paraId="74027D71" w14:textId="77777777" w:rsidR="004C244A" w:rsidRDefault="004C244A" w:rsidP="004C244A">
      <w:pPr>
        <w:jc w:val="left"/>
      </w:pPr>
    </w:p>
    <w:p w14:paraId="1E9348BF" w14:textId="77777777" w:rsidR="004C244A" w:rsidRDefault="004C244A" w:rsidP="004C244A">
      <w:pPr>
        <w:jc w:val="left"/>
      </w:pPr>
      <w:r>
        <w:t>But I am happy to look for a short abbreviation that can be used as a shorthand to refer to the system.</w:t>
      </w:r>
    </w:p>
    <w:p w14:paraId="135A820F" w14:textId="77777777" w:rsidR="004C244A" w:rsidRDefault="004C244A" w:rsidP="004C244A">
      <w:pPr>
        <w:jc w:val="left"/>
      </w:pPr>
    </w:p>
    <w:p w14:paraId="123C358B" w14:textId="77777777" w:rsidR="004C244A" w:rsidRDefault="004C244A" w:rsidP="004C244A">
      <w:pPr>
        <w:jc w:val="left"/>
      </w:pPr>
      <w:r>
        <w:t>I don't like GMR because "generic" refers to the numbering system, which is outside the acronym. It does not feel right, it seems that "generic" refers to microbial rhodopsins. A numbering system for generic microbial rhodopsins... you see what I mean?</w:t>
      </w:r>
    </w:p>
    <w:p w14:paraId="2ADEE2E6" w14:textId="77777777" w:rsidR="004C244A" w:rsidRDefault="004C244A" w:rsidP="004C244A">
      <w:pPr>
        <w:jc w:val="left"/>
      </w:pPr>
    </w:p>
    <w:p w14:paraId="43B35D62" w14:textId="77777777" w:rsidR="004C244A" w:rsidRDefault="004C244A" w:rsidP="004C244A">
      <w:pPr>
        <w:jc w:val="left"/>
      </w:pPr>
      <w:r>
        <w:t>We could just skip the G, and call it the "MR numbering system" (or the "MO numbering system" if we agree to just call them opsins because the name sounds better). The 'generic' in this case is implied, which I think is ok.</w:t>
      </w:r>
    </w:p>
    <w:p w14:paraId="53124B8C" w14:textId="77777777" w:rsidR="004C244A" w:rsidRDefault="004C244A" w:rsidP="004C244A">
      <w:pPr>
        <w:jc w:val="left"/>
      </w:pPr>
    </w:p>
    <w:p w14:paraId="7FE9169E" w14:textId="77777777" w:rsidR="004C244A" w:rsidRDefault="004C244A" w:rsidP="004C244A">
      <w:pPr>
        <w:jc w:val="left"/>
      </w:pPr>
      <w:r>
        <w:t>Happy to hear your thoughts...</w:t>
      </w:r>
    </w:p>
    <w:p w14:paraId="3277B405" w14:textId="77777777" w:rsidR="004C244A" w:rsidRDefault="004C244A" w:rsidP="004C244A">
      <w:pPr>
        <w:jc w:val="left"/>
      </w:pPr>
    </w:p>
  </w:comment>
  <w:comment w:id="4" w:author="Deupi i Corral, Xavier" w:date="2026-01-21T13:35:00Z" w:initials="XD">
    <w:p w14:paraId="483A66D3" w14:textId="77777777" w:rsidR="004C244A" w:rsidRDefault="004C244A" w:rsidP="004C244A">
      <w:pPr>
        <w:jc w:val="left"/>
      </w:pPr>
      <w:r>
        <w:rPr>
          <w:rStyle w:val="CommentReference"/>
        </w:rPr>
        <w:annotationRef/>
      </w:r>
      <w:r>
        <w:t>Xavi:</w:t>
      </w:r>
    </w:p>
    <w:p w14:paraId="334DCE4C" w14:textId="77777777" w:rsidR="004C244A" w:rsidRDefault="004C244A" w:rsidP="004C244A">
      <w:pPr>
        <w:jc w:val="left"/>
      </w:pPr>
      <w:r>
        <w:t>Flurin uses the name MOGRN in his documentation. I like it because it can 'almost' be pronounced (in my head sounds like 'mogren') and it's a quite unique name (if you google it there's not much with this name...). Just an idea.</w:t>
      </w:r>
    </w:p>
  </w:comment>
  <w:comment w:id="5" w:author="Deupi i Corral, Xavier" w:date="2026-01-20T18:16:00Z" w:initials="XD">
    <w:p w14:paraId="3795AE50" w14:textId="77777777" w:rsidR="00953B86" w:rsidRDefault="00DC2BB5" w:rsidP="00953B86">
      <w:pPr>
        <w:jc w:val="left"/>
      </w:pPr>
      <w:r>
        <w:rPr>
          <w:rStyle w:val="CommentReference"/>
        </w:rPr>
        <w:annotationRef/>
      </w:r>
      <w:r w:rsidR="00953B86">
        <w:t>@Hideaki, Seiya: Please check that these names are correct and consistent throughout the manuscript.</w:t>
      </w:r>
    </w:p>
  </w:comment>
  <w:comment w:id="15" w:author="Deupi i Corral, Xavier" w:date="2026-01-20T19:30:00Z" w:initials="XD">
    <w:p w14:paraId="1B93E142" w14:textId="35F21506" w:rsidR="00A674D4" w:rsidRDefault="00A674D4" w:rsidP="00A674D4">
      <w:pPr>
        <w:jc w:val="left"/>
      </w:pPr>
      <w:r>
        <w:rPr>
          <w:rStyle w:val="CommentReference"/>
        </w:rPr>
        <w:annotationRef/>
      </w:r>
      <w:r>
        <w:t>The legend of Suppl. Fig. 6 says '13 clusters containing only uncharacterized rhodopsins'. I presume 13 is correct?</w:t>
      </w:r>
    </w:p>
  </w:comment>
  <w:comment w:id="75" w:author="Deupi i Corral, Xavier" w:date="2026-01-20T18:18:00Z" w:initials="XD">
    <w:p w14:paraId="0B9C3C03" w14:textId="5C8020C1" w:rsidR="00DC2BB5" w:rsidRDefault="00DC2BB5" w:rsidP="00DC2BB5">
      <w:pPr>
        <w:jc w:val="left"/>
      </w:pPr>
      <w:r>
        <w:rPr>
          <w:rStyle w:val="CommentReference"/>
        </w:rPr>
        <w:annotationRef/>
      </w:r>
      <w:r>
        <w:t>Are these names ok. Anyway, I don't understand what is 'Set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4D5F83E" w15:done="0"/>
  <w15:commentEx w15:paraId="3277B405" w15:paraIdParent="74D5F83E" w15:done="0"/>
  <w15:commentEx w15:paraId="334DCE4C" w15:paraIdParent="74D5F83E" w15:done="0"/>
  <w15:commentEx w15:paraId="3795AE50" w15:done="0"/>
  <w15:commentEx w15:paraId="1B93E142" w15:done="0"/>
  <w15:commentEx w15:paraId="0B9C3C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8D96926" w16cex:dateUtc="2026-01-21T12:24:00Z"/>
  <w16cex:commentExtensible w16cex:durableId="168480DE" w16cex:dateUtc="2026-01-21T12:32:00Z"/>
  <w16cex:commentExtensible w16cex:durableId="1C0D6358" w16cex:dateUtc="2026-01-21T12:35:00Z"/>
  <w16cex:commentExtensible w16cex:durableId="017D5269" w16cex:dateUtc="2026-01-20T17:16:00Z"/>
  <w16cex:commentExtensible w16cex:durableId="1A9D8F66" w16cex:dateUtc="2026-01-20T18:30:00Z"/>
  <w16cex:commentExtensible w16cex:durableId="5926D957" w16cex:dateUtc="2026-01-20T1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4D5F83E" w16cid:durableId="68D96926"/>
  <w16cid:commentId w16cid:paraId="3277B405" w16cid:durableId="168480DE"/>
  <w16cid:commentId w16cid:paraId="334DCE4C" w16cid:durableId="1C0D6358"/>
  <w16cid:commentId w16cid:paraId="3795AE50" w16cid:durableId="017D5269"/>
  <w16cid:commentId w16cid:paraId="1B93E142" w16cid:durableId="1A9D8F66"/>
  <w16cid:commentId w16cid:paraId="0B9C3C03" w16cid:durableId="5926D95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8BED87C-1073-4228-8D3F-8FBD9D71A8C2}"/>
    <w:embedBold r:id="rId2" w:fontKey="{0BC02C89-D335-4F8E-90A5-555EC849B54C}"/>
    <w:embedItalic r:id="rId3" w:fontKey="{0F2E8ECC-95FE-4054-9551-BD3729BA412E}"/>
  </w:font>
  <w:font w:name="Cambria">
    <w:panose1 w:val="02040503050406030204"/>
    <w:charset w:val="00"/>
    <w:family w:val="roman"/>
    <w:pitch w:val="variable"/>
    <w:sig w:usb0="E00006FF" w:usb1="420024FF" w:usb2="02000000" w:usb3="00000000" w:csb0="0000019F" w:csb1="00000000"/>
    <w:embedRegular r:id="rId4" w:fontKey="{7CA1CF4B-D7D6-47B2-9340-036BD8C55C4C}"/>
    <w:embedBold r:id="rId5" w:fontKey="{DEC67A0F-99F7-443A-93D7-BE2A04CBCD30}"/>
  </w:font>
  <w:font w:name="Georgia">
    <w:panose1 w:val="02040502050405020303"/>
    <w:charset w:val="00"/>
    <w:family w:val="roman"/>
    <w:pitch w:val="variable"/>
    <w:sig w:usb0="00000287" w:usb1="00000000" w:usb2="00000000" w:usb3="00000000" w:csb0="0000009F" w:csb1="00000000"/>
    <w:embedItalic r:id="rId6" w:fontKey="{9ABA430B-7B50-4E26-8774-C8744991470E}"/>
  </w:font>
  <w:font w:name="Cambria Math">
    <w:panose1 w:val="02040503050406030204"/>
    <w:charset w:val="00"/>
    <w:family w:val="roman"/>
    <w:pitch w:val="variable"/>
    <w:sig w:usb0="E00006FF" w:usb1="420024FF" w:usb2="02000000" w:usb3="00000000" w:csb0="0000019F" w:csb1="00000000"/>
    <w:embedRegular r:id="rId7" w:fontKey="{73FD853A-F137-4708-9529-BA06E17C585F}"/>
    <w:embedItalic r:id="rId8" w:fontKey="{EB6985D3-97CA-4532-ADE7-3B6A00F5551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8707AF"/>
    <w:multiLevelType w:val="multilevel"/>
    <w:tmpl w:val="0A000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909476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lurin Hidber">
    <w15:presenceInfo w15:providerId="Windows Live" w15:userId="5f730e9ae66ac1e2"/>
  </w15:person>
  <w15:person w15:author="Deupi i Corral, Xavier">
    <w15:presenceInfo w15:providerId="AD" w15:userId="S::xavier.deupi@psi.ch::5ab6e590-a48f-4e15-9c4d-986e919ecb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wws0xaz522afoeezt3xwavopwzefd5dwdxz&quot;&gt;GRN-references&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7&lt;/item&gt;&lt;item&gt;88&lt;/item&gt;&lt;item&gt;89&lt;/item&gt;&lt;item&gt;90&lt;/item&gt;&lt;item&gt;91&lt;/item&gt;&lt;item&gt;92&lt;/item&gt;&lt;item&gt;93&lt;/item&gt;&lt;item&gt;94&lt;/item&gt;&lt;item&gt;95&lt;/item&gt;&lt;item&gt;96&lt;/item&gt;&lt;item&gt;97&lt;/item&gt;&lt;item&gt;104&lt;/item&gt;&lt;/record-ids&gt;&lt;/item&gt;&lt;/Libraries&gt;"/>
    <w:docVar w:name="EN.UseJSCitationFormat" w:val="False"/>
  </w:docVars>
  <w:rsids>
    <w:rsidRoot w:val="00EA6771"/>
    <w:rsid w:val="00003B64"/>
    <w:rsid w:val="00004F9F"/>
    <w:rsid w:val="00083927"/>
    <w:rsid w:val="000B00C4"/>
    <w:rsid w:val="000C0006"/>
    <w:rsid w:val="000C2119"/>
    <w:rsid w:val="000C374D"/>
    <w:rsid w:val="000D49F5"/>
    <w:rsid w:val="00111D6E"/>
    <w:rsid w:val="001141D6"/>
    <w:rsid w:val="001223F2"/>
    <w:rsid w:val="00125FAF"/>
    <w:rsid w:val="00126EBD"/>
    <w:rsid w:val="00127CE6"/>
    <w:rsid w:val="00141FEE"/>
    <w:rsid w:val="001C250B"/>
    <w:rsid w:val="0023280F"/>
    <w:rsid w:val="00244875"/>
    <w:rsid w:val="00257FAF"/>
    <w:rsid w:val="00297B0D"/>
    <w:rsid w:val="002E3E5C"/>
    <w:rsid w:val="002F2CA0"/>
    <w:rsid w:val="002F440D"/>
    <w:rsid w:val="003158A6"/>
    <w:rsid w:val="00414970"/>
    <w:rsid w:val="00416B06"/>
    <w:rsid w:val="0044436C"/>
    <w:rsid w:val="0044580F"/>
    <w:rsid w:val="0047293C"/>
    <w:rsid w:val="004826F7"/>
    <w:rsid w:val="00497D11"/>
    <w:rsid w:val="004A4FF3"/>
    <w:rsid w:val="004C244A"/>
    <w:rsid w:val="00510EDA"/>
    <w:rsid w:val="005178FC"/>
    <w:rsid w:val="00527A15"/>
    <w:rsid w:val="00562140"/>
    <w:rsid w:val="005624CC"/>
    <w:rsid w:val="005873FA"/>
    <w:rsid w:val="005A3A1E"/>
    <w:rsid w:val="005B0BA3"/>
    <w:rsid w:val="005C20A0"/>
    <w:rsid w:val="005F28F9"/>
    <w:rsid w:val="00604224"/>
    <w:rsid w:val="00616EF9"/>
    <w:rsid w:val="00617AC6"/>
    <w:rsid w:val="006363DB"/>
    <w:rsid w:val="00652AFF"/>
    <w:rsid w:val="006548FC"/>
    <w:rsid w:val="00665AA1"/>
    <w:rsid w:val="006C1DB2"/>
    <w:rsid w:val="00763F35"/>
    <w:rsid w:val="00765E90"/>
    <w:rsid w:val="00770C0C"/>
    <w:rsid w:val="00776D99"/>
    <w:rsid w:val="007D4D92"/>
    <w:rsid w:val="007E57DF"/>
    <w:rsid w:val="008255F3"/>
    <w:rsid w:val="008601CE"/>
    <w:rsid w:val="00861EF7"/>
    <w:rsid w:val="0089787A"/>
    <w:rsid w:val="008C4126"/>
    <w:rsid w:val="008D3660"/>
    <w:rsid w:val="008E7183"/>
    <w:rsid w:val="00904DD1"/>
    <w:rsid w:val="00946010"/>
    <w:rsid w:val="00953B86"/>
    <w:rsid w:val="009577B2"/>
    <w:rsid w:val="009A5A39"/>
    <w:rsid w:val="009E7B9D"/>
    <w:rsid w:val="00A674D4"/>
    <w:rsid w:val="00A920F9"/>
    <w:rsid w:val="00AD248C"/>
    <w:rsid w:val="00AE32B4"/>
    <w:rsid w:val="00AE35D2"/>
    <w:rsid w:val="00B30812"/>
    <w:rsid w:val="00B30AE0"/>
    <w:rsid w:val="00B43151"/>
    <w:rsid w:val="00B5135E"/>
    <w:rsid w:val="00B60190"/>
    <w:rsid w:val="00BC1ABA"/>
    <w:rsid w:val="00C050E5"/>
    <w:rsid w:val="00C14A21"/>
    <w:rsid w:val="00C15F12"/>
    <w:rsid w:val="00C35D2E"/>
    <w:rsid w:val="00C519D0"/>
    <w:rsid w:val="00C7262A"/>
    <w:rsid w:val="00C8453B"/>
    <w:rsid w:val="00CA1E68"/>
    <w:rsid w:val="00D01A0E"/>
    <w:rsid w:val="00D3263F"/>
    <w:rsid w:val="00D421C8"/>
    <w:rsid w:val="00D731F2"/>
    <w:rsid w:val="00D742D4"/>
    <w:rsid w:val="00DA14AD"/>
    <w:rsid w:val="00DA5F80"/>
    <w:rsid w:val="00DB2456"/>
    <w:rsid w:val="00DB418A"/>
    <w:rsid w:val="00DB5815"/>
    <w:rsid w:val="00DC1A1B"/>
    <w:rsid w:val="00DC2BB5"/>
    <w:rsid w:val="00E3654D"/>
    <w:rsid w:val="00E57B57"/>
    <w:rsid w:val="00E6669B"/>
    <w:rsid w:val="00E73F18"/>
    <w:rsid w:val="00EA6771"/>
    <w:rsid w:val="00EA6A6B"/>
    <w:rsid w:val="00F17021"/>
    <w:rsid w:val="00F348A8"/>
    <w:rsid w:val="00FC6F3F"/>
    <w:rsid w:val="00FF0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0BAD1"/>
  <w15:docId w15:val="{81A361AA-5662-42E6-882A-F3173C1D8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color w:val="080808"/>
        <w:lang w:val="en" w:eastAsia="en-US" w:bidi="ar-SA"/>
      </w:rPr>
    </w:rPrDefault>
    <w:pPrDefault>
      <w:pPr>
        <w:shd w:val="clear" w:color="auto" w:fill="FFFFFF"/>
        <w:spacing w:before="120" w:after="24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CA0"/>
  </w:style>
  <w:style w:type="paragraph" w:styleId="Heading1">
    <w:name w:val="heading 1"/>
    <w:basedOn w:val="Normal"/>
    <w:next w:val="Normal"/>
    <w:link w:val="Heading1Char"/>
    <w:uiPriority w:val="9"/>
    <w:qFormat/>
    <w:pPr>
      <w:keepNext/>
      <w:keepLines/>
      <w:spacing w:before="240" w:after="200"/>
      <w:outlineLvl w:val="0"/>
    </w:pPr>
    <w:rPr>
      <w:rFonts w:ascii="Cambria" w:eastAsia="Cambria" w:hAnsi="Cambria" w:cs="Cambria"/>
      <w:color w:val="000000"/>
      <w:sz w:val="32"/>
      <w:szCs w:val="32"/>
    </w:rPr>
  </w:style>
  <w:style w:type="paragraph" w:styleId="Heading2">
    <w:name w:val="heading 2"/>
    <w:basedOn w:val="Normal"/>
    <w:next w:val="Normal"/>
    <w:link w:val="Heading2Char"/>
    <w:uiPriority w:val="9"/>
    <w:unhideWhenUsed/>
    <w:qFormat/>
    <w:pPr>
      <w:keepNext/>
      <w:keepLines/>
      <w:spacing w:before="240" w:after="120" w:line="240" w:lineRule="auto"/>
      <w:outlineLvl w:val="1"/>
    </w:pPr>
    <w:rPr>
      <w:rFonts w:ascii="Cambria" w:eastAsia="Cambria" w:hAnsi="Cambria" w:cs="Cambria"/>
      <w:color w:val="000000"/>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0" w:line="240" w:lineRule="auto"/>
    </w:pPr>
    <w:rPr>
      <w:rFonts w:ascii="Cambria" w:eastAsia="Cambria" w:hAnsi="Cambria" w:cs="Cambria"/>
      <w:sz w:val="56"/>
      <w:szCs w:val="56"/>
    </w:rPr>
  </w:style>
  <w:style w:type="table" w:customStyle="1" w:styleId="TableNormal1">
    <w:name w:val="TableNormal1"/>
    <w:tblPr>
      <w:tblCellMar>
        <w:top w:w="100" w:type="dxa"/>
        <w:left w:w="100" w:type="dxa"/>
        <w:bottom w:w="100" w:type="dxa"/>
        <w:right w:w="100" w:type="dxa"/>
      </w:tblCellMar>
    </w:tblPr>
  </w:style>
  <w:style w:type="paragraph" w:styleId="NormalWeb">
    <w:name w:val="Normal (Web)"/>
    <w:basedOn w:val="Normal"/>
    <w:uiPriority w:val="99"/>
    <w:semiHidden/>
    <w:unhideWhenUsed/>
    <w:rsid w:val="002C3F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rsid w:val="00B91E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91E4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91E46"/>
    <w:rPr>
      <w:rFonts w:asciiTheme="majorHAnsi" w:eastAsiaTheme="majorEastAsia" w:hAnsiTheme="majorHAnsi" w:cstheme="majorBidi"/>
      <w:color w:val="365F91" w:themeColor="accent1" w:themeShade="BF"/>
      <w:sz w:val="26"/>
      <w:szCs w:val="26"/>
    </w:rPr>
  </w:style>
  <w:style w:type="paragraph" w:customStyle="1" w:styleId="whitespace-pre-wrap">
    <w:name w:val="whitespace-pre-wrap"/>
    <w:basedOn w:val="Normal"/>
    <w:rsid w:val="00274B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F0030"/>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DE387F"/>
    <w:rPr>
      <w:color w:val="0000FF" w:themeColor="hyperlink"/>
      <w:u w:val="single"/>
    </w:rPr>
  </w:style>
  <w:style w:type="character" w:styleId="UnresolvedMention">
    <w:name w:val="Unresolved Mention"/>
    <w:basedOn w:val="DefaultParagraphFont"/>
    <w:uiPriority w:val="99"/>
    <w:semiHidden/>
    <w:unhideWhenUsed/>
    <w:rsid w:val="00DE387F"/>
    <w:rPr>
      <w:color w:val="605E5C"/>
      <w:shd w:val="clear" w:color="auto" w:fill="E1DFDD"/>
    </w:rPr>
  </w:style>
  <w:style w:type="paragraph" w:styleId="ListParagraph">
    <w:name w:val="List Paragraph"/>
    <w:basedOn w:val="Normal"/>
    <w:uiPriority w:val="34"/>
    <w:qFormat/>
    <w:rsid w:val="00DE387F"/>
    <w:pPr>
      <w:ind w:left="720"/>
      <w:contextualSpacing/>
    </w:pPr>
  </w:style>
  <w:style w:type="table" w:customStyle="1" w:styleId="1">
    <w:name w:val="1"/>
    <w:basedOn w:val="TableNormal"/>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hd w:val="clear" w:color="auto" w:fill="FFFFFF"/>
    </w:rPr>
  </w:style>
  <w:style w:type="character" w:styleId="CommentReference">
    <w:name w:val="annotation reference"/>
    <w:basedOn w:val="DefaultParagraphFont"/>
    <w:uiPriority w:val="99"/>
    <w:semiHidden/>
    <w:unhideWhenUsed/>
    <w:rPr>
      <w:sz w:val="16"/>
      <w:szCs w:val="16"/>
    </w:rPr>
  </w:style>
  <w:style w:type="paragraph" w:customStyle="1" w:styleId="EndNoteBibliographyTitle">
    <w:name w:val="EndNote Bibliography Title"/>
    <w:basedOn w:val="Normal"/>
    <w:link w:val="EndNoteBibliographyTitleChar"/>
    <w:rsid w:val="004826F7"/>
    <w:pPr>
      <w:spacing w:after="0"/>
      <w:jc w:val="center"/>
    </w:pPr>
    <w:rPr>
      <w:lang w:val="en-US"/>
    </w:rPr>
  </w:style>
  <w:style w:type="character" w:customStyle="1" w:styleId="EndNoteBibliographyTitleChar">
    <w:name w:val="EndNote Bibliography Title Char"/>
    <w:basedOn w:val="DefaultParagraphFont"/>
    <w:link w:val="EndNoteBibliographyTitle"/>
    <w:rsid w:val="004826F7"/>
    <w:rPr>
      <w:shd w:val="clear" w:color="auto" w:fill="FFFFFF"/>
      <w:lang w:val="en-US"/>
    </w:rPr>
  </w:style>
  <w:style w:type="paragraph" w:customStyle="1" w:styleId="EndNoteBibliography">
    <w:name w:val="EndNote Bibliography"/>
    <w:basedOn w:val="Normal"/>
    <w:link w:val="EndNoteBibliographyChar"/>
    <w:rsid w:val="004826F7"/>
    <w:pPr>
      <w:spacing w:line="240" w:lineRule="auto"/>
    </w:pPr>
    <w:rPr>
      <w:lang w:val="en-US"/>
    </w:rPr>
  </w:style>
  <w:style w:type="character" w:customStyle="1" w:styleId="EndNoteBibliographyChar">
    <w:name w:val="EndNote Bibliography Char"/>
    <w:basedOn w:val="DefaultParagraphFont"/>
    <w:link w:val="EndNoteBibliography"/>
    <w:rsid w:val="004826F7"/>
    <w:rPr>
      <w:shd w:val="clear" w:color="auto" w:fill="FFFFFF"/>
      <w:lang w:val="en-US"/>
    </w:rPr>
  </w:style>
  <w:style w:type="character" w:styleId="PlaceholderText">
    <w:name w:val="Placeholder Text"/>
    <w:basedOn w:val="DefaultParagraphFont"/>
    <w:uiPriority w:val="99"/>
    <w:semiHidden/>
    <w:rsid w:val="00B30AE0"/>
    <w:rPr>
      <w:color w:val="666666"/>
    </w:rPr>
  </w:style>
  <w:style w:type="paragraph" w:styleId="CommentSubject">
    <w:name w:val="annotation subject"/>
    <w:basedOn w:val="CommentText"/>
    <w:next w:val="CommentText"/>
    <w:link w:val="CommentSubjectChar"/>
    <w:uiPriority w:val="99"/>
    <w:semiHidden/>
    <w:unhideWhenUsed/>
    <w:rsid w:val="00DC2BB5"/>
    <w:rPr>
      <w:b/>
      <w:bCs/>
    </w:rPr>
  </w:style>
  <w:style w:type="character" w:customStyle="1" w:styleId="CommentSubjectChar">
    <w:name w:val="Comment Subject Char"/>
    <w:basedOn w:val="CommentTextChar"/>
    <w:link w:val="CommentSubject"/>
    <w:uiPriority w:val="99"/>
    <w:semiHidden/>
    <w:rsid w:val="00DC2BB5"/>
    <w:rPr>
      <w:b/>
      <w:bCs/>
      <w:shd w:val="clear" w:color="auto" w:fill="FFFFFF"/>
    </w:rPr>
  </w:style>
  <w:style w:type="paragraph" w:styleId="Revision">
    <w:name w:val="Revision"/>
    <w:hidden/>
    <w:uiPriority w:val="99"/>
    <w:semiHidden/>
    <w:rsid w:val="00953B86"/>
    <w:pPr>
      <w:shd w:val="clear" w:color="auto" w:fill="auto"/>
      <w:spacing w:before="0"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0172194">
      <w:bodyDiv w:val="1"/>
      <w:marLeft w:val="0"/>
      <w:marRight w:val="0"/>
      <w:marTop w:val="0"/>
      <w:marBottom w:val="0"/>
      <w:divBdr>
        <w:top w:val="none" w:sz="0" w:space="0" w:color="auto"/>
        <w:left w:val="none" w:sz="0" w:space="0" w:color="auto"/>
        <w:bottom w:val="none" w:sz="0" w:space="0" w:color="auto"/>
        <w:right w:val="none" w:sz="0" w:space="0" w:color="auto"/>
      </w:divBdr>
    </w:div>
    <w:div w:id="560949716">
      <w:bodyDiv w:val="1"/>
      <w:marLeft w:val="0"/>
      <w:marRight w:val="0"/>
      <w:marTop w:val="0"/>
      <w:marBottom w:val="0"/>
      <w:divBdr>
        <w:top w:val="none" w:sz="0" w:space="0" w:color="auto"/>
        <w:left w:val="none" w:sz="0" w:space="0" w:color="auto"/>
        <w:bottom w:val="none" w:sz="0" w:space="0" w:color="auto"/>
        <w:right w:val="none" w:sz="0" w:space="0" w:color="auto"/>
      </w:divBdr>
    </w:div>
    <w:div w:id="1215192205">
      <w:bodyDiv w:val="1"/>
      <w:marLeft w:val="0"/>
      <w:marRight w:val="0"/>
      <w:marTop w:val="0"/>
      <w:marBottom w:val="0"/>
      <w:divBdr>
        <w:top w:val="none" w:sz="0" w:space="0" w:color="auto"/>
        <w:left w:val="none" w:sz="0" w:space="0" w:color="auto"/>
        <w:bottom w:val="none" w:sz="0" w:space="0" w:color="auto"/>
        <w:right w:val="none" w:sz="0" w:space="0" w:color="auto"/>
      </w:divBdr>
    </w:div>
    <w:div w:id="13773152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comments" Target="comments.xml"/><Relationship Id="rId12" Type="http://schemas.microsoft.com/office/2011/relationships/people" Target="peop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microsoft.com/office/2018/08/relationships/commentsExtensible" Target="commentsExtensible.xml"/><Relationship Id="rId4" Type="http://schemas.openxmlformats.org/officeDocument/2006/relationships/styles" Target="styles.xml"/><Relationship Id="rId9" Type="http://schemas.microsoft.com/office/2016/09/relationships/commentsIds" Target="commentsId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FbOyT1U9tJpDK+CoAw7CbJu04w==">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175510-642E-4E6F-A1A0-391CF0D21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17678</Words>
  <Characters>100770</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Flurin Hidber</dc:creator>
  <cp:keywords/>
  <dc:description/>
  <cp:lastModifiedBy>Flurin Hidber</cp:lastModifiedBy>
  <cp:revision>4</cp:revision>
  <dcterms:created xsi:type="dcterms:W3CDTF">2026-01-27T11:27:00Z</dcterms:created>
  <dcterms:modified xsi:type="dcterms:W3CDTF">2026-01-27T11:27:00Z</dcterms:modified>
</cp:coreProperties>
</file>